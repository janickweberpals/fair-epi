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CD3F7" w14:textId="77777777" w:rsidR="008A4106" w:rsidRDefault="00000000">
      <w:pPr>
        <w:pStyle w:val="Title"/>
      </w:pPr>
      <w:r>
        <w:t>The FAIRification of research in real-world evidence: A practical introduction to reproducible analytic workflows using Git and R</w:t>
      </w:r>
    </w:p>
    <w:p w14:paraId="67CC658C" w14:textId="77777777" w:rsidR="008A4106" w:rsidRDefault="00000000">
      <w:pPr>
        <w:pStyle w:val="FirstParagraph"/>
      </w:pPr>
      <w:r>
        <w:rPr>
          <w:b/>
          <w:bCs/>
        </w:rPr>
        <w:t>Authors</w:t>
      </w:r>
      <w:r>
        <w:t>: Janick Weberpals</w:t>
      </w:r>
      <w:r>
        <w:rPr>
          <w:vertAlign w:val="superscript"/>
        </w:rPr>
        <w:t>1</w:t>
      </w:r>
      <w:r>
        <w:t>, Shirley V. Wang</w:t>
      </w:r>
      <w:r>
        <w:rPr>
          <w:vertAlign w:val="superscript"/>
        </w:rPr>
        <w:t>1</w:t>
      </w:r>
    </w:p>
    <w:p w14:paraId="27609C41" w14:textId="77777777" w:rsidR="008A4106" w:rsidRDefault="00000000">
      <w:pPr>
        <w:pStyle w:val="BodyText"/>
      </w:pPr>
      <w:r>
        <w:rPr>
          <w:b/>
          <w:bCs/>
        </w:rPr>
        <w:t>Author affiliation</w:t>
      </w:r>
      <w:r>
        <w:t xml:space="preserve">: </w:t>
      </w:r>
      <w:r>
        <w:rPr>
          <w:vertAlign w:val="superscript"/>
        </w:rPr>
        <w:t>1</w:t>
      </w:r>
      <w:r>
        <w:t>Division of Pharmacoepidemiology and Pharmacoeconomics, Department of Medicine, Brigham and Women’s Hospital, Harvard Medical School, Boston, MA</w:t>
      </w:r>
    </w:p>
    <w:p w14:paraId="40572EC6" w14:textId="77777777" w:rsidR="008A4106" w:rsidRDefault="00000000">
      <w:pPr>
        <w:pStyle w:val="BodyText"/>
      </w:pPr>
      <w:r>
        <w:rPr>
          <w:b/>
          <w:bCs/>
          <w:u w:val="single"/>
        </w:rPr>
        <w:t>Correspondence:</w:t>
      </w:r>
    </w:p>
    <w:p w14:paraId="6BAA2E81" w14:textId="77777777" w:rsidR="008A4106" w:rsidRDefault="00000000">
      <w:pPr>
        <w:pStyle w:val="BodyText"/>
      </w:pPr>
      <w:r>
        <w:t>Janick Weberpals, RPh, PhD</w:t>
      </w:r>
    </w:p>
    <w:p w14:paraId="7AC6FD20" w14:textId="77777777" w:rsidR="008A4106" w:rsidRDefault="00000000">
      <w:pPr>
        <w:pStyle w:val="BodyText"/>
      </w:pPr>
      <w:r>
        <w:t>Division of Pharmacoepidemiology and Pharmacoeconomics,</w:t>
      </w:r>
    </w:p>
    <w:p w14:paraId="3EE9B4FA" w14:textId="77777777" w:rsidR="008A4106" w:rsidRDefault="00000000">
      <w:pPr>
        <w:pStyle w:val="BodyText"/>
      </w:pPr>
      <w:r>
        <w:t>Department of Medicine, Brigham and Women’s Hospital, Harvard Medical School,</w:t>
      </w:r>
    </w:p>
    <w:p w14:paraId="26D0BA81" w14:textId="77777777" w:rsidR="008A4106" w:rsidRDefault="00000000">
      <w:pPr>
        <w:pStyle w:val="BodyText"/>
      </w:pPr>
      <w:r>
        <w:t>1620 Tremont Street, Suite 3030-R, Boston, MA 02120, USA</w:t>
      </w:r>
    </w:p>
    <w:p w14:paraId="308FBEFB" w14:textId="77777777" w:rsidR="008A4106" w:rsidRDefault="00000000">
      <w:pPr>
        <w:pStyle w:val="BodyText"/>
      </w:pPr>
      <w:r>
        <w:t>Phone: 617-278-0932</w:t>
      </w:r>
    </w:p>
    <w:p w14:paraId="159E6E0A" w14:textId="77777777" w:rsidR="008A4106" w:rsidRDefault="00000000">
      <w:pPr>
        <w:pStyle w:val="BodyText"/>
      </w:pPr>
      <w:r>
        <w:t>Fax: 617-232-8602</w:t>
      </w:r>
    </w:p>
    <w:p w14:paraId="79F03AB7" w14:textId="77777777" w:rsidR="008A4106" w:rsidRDefault="00000000">
      <w:pPr>
        <w:pStyle w:val="BodyText"/>
      </w:pPr>
      <w:r>
        <w:t xml:space="preserve">Email: </w:t>
      </w:r>
      <w:hyperlink r:id="rId7">
        <w:r>
          <w:rPr>
            <w:rStyle w:val="Hyperlink"/>
          </w:rPr>
          <w:t>jweberpals@bwh.harvard.edu</w:t>
        </w:r>
      </w:hyperlink>
    </w:p>
    <w:p w14:paraId="10096A75" w14:textId="0DEB1757" w:rsidR="008A4106" w:rsidRDefault="00000000">
      <w:pPr>
        <w:pStyle w:val="BodyText"/>
      </w:pPr>
      <w:r>
        <w:rPr>
          <w:b/>
          <w:bCs/>
          <w:u w:val="single"/>
        </w:rPr>
        <w:t>Word count:</w:t>
      </w:r>
      <w:r>
        <w:t xml:space="preserve"> </w:t>
      </w:r>
      <w:del w:id="0" w:author="Revised R1" w:date="2023-11-29T10:42:00Z">
        <w:r>
          <w:delText>3,336</w:delText>
        </w:r>
      </w:del>
      <w:ins w:id="1" w:author="Revised R1" w:date="2023-11-29T10:42:00Z">
        <w:r>
          <w:t>4,309</w:t>
        </w:r>
      </w:ins>
      <w:r>
        <w:t xml:space="preserve"> words</w:t>
      </w:r>
    </w:p>
    <w:p w14:paraId="5445B43D" w14:textId="77777777" w:rsidR="008A4106" w:rsidRDefault="00000000">
      <w:pPr>
        <w:pStyle w:val="BodyText"/>
      </w:pPr>
      <w:r>
        <w:rPr>
          <w:b/>
          <w:bCs/>
          <w:u w:val="single"/>
        </w:rPr>
        <w:t>Tables:</w:t>
      </w:r>
      <w:r>
        <w:t xml:space="preserve"> 0</w:t>
      </w:r>
    </w:p>
    <w:p w14:paraId="112068AC" w14:textId="77777777" w:rsidR="008A4106" w:rsidRDefault="00000000">
      <w:pPr>
        <w:pStyle w:val="BodyText"/>
      </w:pPr>
      <w:r>
        <w:rPr>
          <w:b/>
          <w:bCs/>
          <w:u w:val="single"/>
        </w:rPr>
        <w:t>Figures:</w:t>
      </w:r>
      <w:r>
        <w:t xml:space="preserve"> 6</w:t>
      </w:r>
    </w:p>
    <w:p w14:paraId="235C402A" w14:textId="77777777" w:rsidR="008A4106" w:rsidRDefault="00000000">
      <w:pPr>
        <w:pStyle w:val="BodyText"/>
      </w:pPr>
      <w:r>
        <w:rPr>
          <w:b/>
          <w:bCs/>
          <w:u w:val="single"/>
        </w:rPr>
        <w:t>Supplementary material:</w:t>
      </w:r>
      <w:r>
        <w:t xml:space="preserve"> Supplementary Appendix and Supplementary Figures (pdf)</w:t>
      </w:r>
    </w:p>
    <w:p w14:paraId="25164F25" w14:textId="77777777" w:rsidR="008A4106" w:rsidRDefault="00000000">
      <w:pPr>
        <w:pStyle w:val="BodyText"/>
      </w:pPr>
      <w:r>
        <w:rPr>
          <w:b/>
          <w:bCs/>
          <w:u w:val="single"/>
        </w:rPr>
        <w:t>Short running title</w:t>
      </w:r>
      <w:r>
        <w:t>: FAIRification of research in real-world evidence</w:t>
      </w:r>
    </w:p>
    <w:p w14:paraId="63E707A5" w14:textId="77777777" w:rsidR="008A4106" w:rsidRDefault="00000000">
      <w:pPr>
        <w:pStyle w:val="BodyText"/>
      </w:pPr>
      <w:r>
        <w:rPr>
          <w:b/>
          <w:bCs/>
          <w:u w:val="single"/>
        </w:rPr>
        <w:t>Keywords:</w:t>
      </w:r>
      <w:r>
        <w:t xml:space="preserve"> Transparency, Reproducibility, Git, R, Version control, Real-world evidence</w:t>
      </w:r>
    </w:p>
    <w:p w14:paraId="311D308A" w14:textId="77777777" w:rsidR="008A4106" w:rsidRDefault="00000000">
      <w:pPr>
        <w:pStyle w:val="BodyText"/>
      </w:pPr>
      <w:r>
        <w:rPr>
          <w:b/>
          <w:bCs/>
          <w:u w:val="single"/>
        </w:rPr>
        <w:t>Funding:</w:t>
      </w:r>
      <w:r>
        <w:t xml:space="preserve"> There was no specific funding for this manuscript.</w:t>
      </w:r>
    </w:p>
    <w:p w14:paraId="47DBF1AD" w14:textId="77777777" w:rsidR="008A4106" w:rsidRDefault="00000000">
      <w:pPr>
        <w:pStyle w:val="BodyText"/>
      </w:pPr>
      <w:r>
        <w:rPr>
          <w:b/>
          <w:bCs/>
          <w:u w:val="single"/>
        </w:rPr>
        <w:lastRenderedPageBreak/>
        <w:t>Disclosures/COI:</w:t>
      </w:r>
      <w:r>
        <w:t xml:space="preserve"> Janick Weberpals and Shirley Wang report no conflicts of interest.</w:t>
      </w:r>
    </w:p>
    <w:p w14:paraId="5BD367FE" w14:textId="0EEB1A7B" w:rsidR="008A4106" w:rsidRDefault="00000000">
      <w:pPr>
        <w:pStyle w:val="BodyText"/>
      </w:pPr>
      <w:r>
        <w:rPr>
          <w:u w:val="single"/>
        </w:rPr>
        <w:t>Analytical code sharing statement:</w:t>
      </w:r>
      <w:r>
        <w:t xml:space="preserve"> This manuscript was written using </w:t>
      </w:r>
      <w:r>
        <w:rPr>
          <w:rStyle w:val="VerbatimChar"/>
        </w:rPr>
        <w:t>Quarto</w:t>
      </w:r>
      <w:r>
        <w:t xml:space="preserve"> version 1.3.433 (</w:t>
      </w:r>
      <w:hyperlink r:id="rId8">
        <w:r>
          <w:rPr>
            <w:rStyle w:val="Hyperlink"/>
          </w:rPr>
          <w:t>https://quarto.org/</w:t>
        </w:r>
      </w:hyperlink>
      <w:r>
        <w:t xml:space="preserve">) and R version 4.1.2. All materials can be found at </w:t>
      </w:r>
      <w:hyperlink r:id="rId9">
        <w:r>
          <w:rPr>
            <w:rStyle w:val="Hyperlink"/>
          </w:rPr>
          <w:t>https://gitlab-scm.partners.org/drugepi/fair-epi</w:t>
        </w:r>
      </w:hyperlink>
      <w:del w:id="2" w:author="Revised R1" w:date="2023-11-29T10:42:00Z">
        <w:r>
          <w:delText>.</w:delText>
        </w:r>
      </w:del>
      <w:ins w:id="3" w:author="Revised R1" w:date="2023-11-29T10:42:00Z">
        <w:r>
          <w:t xml:space="preserve"> or </w:t>
        </w:r>
        <w:r>
          <w:fldChar w:fldCharType="begin"/>
        </w:r>
        <w:r>
          <w:instrText>HYPERLINK "https://github.com/janickweberpals/fair-epi" \h</w:instrText>
        </w:r>
        <w:r>
          <w:fldChar w:fldCharType="separate"/>
        </w:r>
        <w:r>
          <w:rPr>
            <w:rStyle w:val="Hyperlink"/>
          </w:rPr>
          <w:t>https://github.com/janickweberpals/fair-epi</w:t>
        </w:r>
        <w:r>
          <w:rPr>
            <w:rStyle w:val="Hyperlink"/>
          </w:rPr>
          <w:fldChar w:fldCharType="end"/>
        </w:r>
        <w:r>
          <w:t>.</w:t>
        </w:r>
      </w:ins>
      <w:r>
        <w:t xml:space="preserve"> Detailed information on packages and versions can be found in the </w:t>
      </w:r>
      <w:r>
        <w:rPr>
          <w:rStyle w:val="VerbatimChar"/>
        </w:rPr>
        <w:t>renv.lock</w:t>
      </w:r>
      <w:r>
        <w:t xml:space="preserve"> file in the linked repository.</w:t>
      </w:r>
    </w:p>
    <w:p w14:paraId="58495590" w14:textId="77777777" w:rsidR="008A4106" w:rsidRDefault="00000000">
      <w:pPr>
        <w:pStyle w:val="BodyText"/>
      </w:pPr>
      <w:r>
        <w:rPr>
          <w:b/>
          <w:bCs/>
          <w:u w:val="single"/>
        </w:rPr>
        <w:t>Acknowledgments:</w:t>
      </w:r>
      <w:r>
        <w:t xml:space="preserve"> None.</w:t>
      </w:r>
    </w:p>
    <w:p w14:paraId="10644A6F" w14:textId="77777777" w:rsidR="008A4106" w:rsidRDefault="00000000">
      <w:r>
        <w:br w:type="page"/>
      </w:r>
    </w:p>
    <w:p w14:paraId="728844FC" w14:textId="77777777" w:rsidR="008A4106" w:rsidRDefault="00000000">
      <w:pPr>
        <w:pStyle w:val="Heading1"/>
      </w:pPr>
      <w:bookmarkStart w:id="4" w:name="abstract"/>
      <w:r>
        <w:lastRenderedPageBreak/>
        <w:t>Abstract</w:t>
      </w:r>
    </w:p>
    <w:p w14:paraId="70CB6E61" w14:textId="77777777" w:rsidR="008A4106" w:rsidRDefault="00000000">
      <w:pPr>
        <w:pStyle w:val="FirstParagraph"/>
      </w:pPr>
      <w:r>
        <w:t>Transparency and reproducibility are major prerequisites for conducting meaningful real-world evidence (RWE) studies that are fit for decision-making. Many advances have been made in the documentation and reporting of study protocols and results, but the principles for version control and sharing of analytic code in RWE are not yet as established as in other quantitative disciplines like computational biology and health informatics. In this practical tutorial, we aim to give an introduction to distributed version control systems (VCS) tailored towards the FAIR (</w:t>
      </w:r>
      <w:r>
        <w:rPr>
          <w:b/>
          <w:bCs/>
        </w:rPr>
        <w:t>F</w:t>
      </w:r>
      <w:r>
        <w:t xml:space="preserve">indable, </w:t>
      </w:r>
      <w:r>
        <w:rPr>
          <w:b/>
          <w:bCs/>
        </w:rPr>
        <w:t>A</w:t>
      </w:r>
      <w:r>
        <w:t xml:space="preserve">ccessible, </w:t>
      </w:r>
      <w:r>
        <w:rPr>
          <w:b/>
          <w:bCs/>
        </w:rPr>
        <w:t>I</w:t>
      </w:r>
      <w:r>
        <w:t xml:space="preserve">nteroperable and </w:t>
      </w:r>
      <w:r>
        <w:rPr>
          <w:b/>
          <w:bCs/>
        </w:rPr>
        <w:t>R</w:t>
      </w:r>
      <w:r>
        <w:t>eproducible) implementation of RWE studies. To ease adoption, we provide detailed step-by-step instructions with practical examples on how the Git VCS and R programming language can be implemented into RWE study workflows to facilitate reproducible analyses. We further discuss and showcase how these tools can be used to track changes, collaborate, disseminate and archive RWE studies through dedicated project repositories that maintain a complete audit trail of all relevant study documents.</w:t>
      </w:r>
    </w:p>
    <w:p w14:paraId="47568296" w14:textId="77777777" w:rsidR="008A4106" w:rsidRDefault="00000000">
      <w:r>
        <w:br w:type="page"/>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325"/>
      </w:tblGrid>
      <w:tr w:rsidR="008A4106" w14:paraId="16B448E1" w14:textId="77777777" w:rsidTr="008A4106">
        <w:trPr>
          <w:cantSplit/>
        </w:trPr>
        <w:tc>
          <w:tcPr>
            <w:tcW w:w="0" w:type="auto"/>
            <w:shd w:val="clear" w:color="auto" w:fill="DAE6FB"/>
            <w:tcMar>
              <w:top w:w="92" w:type="dxa"/>
              <w:bottom w:w="92" w:type="dxa"/>
            </w:tcMar>
          </w:tcPr>
          <w:p w14:paraId="5CDC9E5D" w14:textId="77777777" w:rsidR="008A4106" w:rsidRDefault="00000000">
            <w:pPr>
              <w:pStyle w:val="BodyText"/>
              <w:spacing w:before="16" w:after="16"/>
            </w:pPr>
            <w:r>
              <w:lastRenderedPageBreak/>
              <w:t>KEY POINTS</w:t>
            </w:r>
          </w:p>
        </w:tc>
      </w:tr>
      <w:tr w:rsidR="008A4106" w14:paraId="0E8EA2ED" w14:textId="77777777" w:rsidTr="008A4106">
        <w:trPr>
          <w:cantSplit/>
        </w:trPr>
        <w:tc>
          <w:tcPr>
            <w:tcW w:w="0" w:type="auto"/>
            <w:tcMar>
              <w:top w:w="108" w:type="dxa"/>
              <w:bottom w:w="108" w:type="dxa"/>
            </w:tcMar>
          </w:tcPr>
          <w:p w14:paraId="1D5C9337" w14:textId="77777777" w:rsidR="008A4106" w:rsidRDefault="00000000">
            <w:pPr>
              <w:numPr>
                <w:ilvl w:val="0"/>
                <w:numId w:val="303"/>
              </w:numPr>
            </w:pPr>
            <w:r>
              <w:t>Transparency and reproducibility are major prerequisites for conducting meaningful real-world evidence (RWE) studies that are fit for decision-making.</w:t>
            </w:r>
          </w:p>
          <w:p w14:paraId="038876A8" w14:textId="77777777" w:rsidR="008A4106" w:rsidRDefault="00000000">
            <w:pPr>
              <w:numPr>
                <w:ilvl w:val="0"/>
                <w:numId w:val="303"/>
              </w:numPr>
            </w:pPr>
            <w:r>
              <w:t>Regulators, funding agencies and HTA bodies have increasing expectations regarding the provenance, audit trial and sharing of study documents including analytic code as a prerequisite for impactful and credible RWE studies.</w:t>
            </w:r>
          </w:p>
          <w:p w14:paraId="253CBE0F" w14:textId="77777777" w:rsidR="008A4106" w:rsidRDefault="00000000">
            <w:pPr>
              <w:numPr>
                <w:ilvl w:val="0"/>
                <w:numId w:val="303"/>
              </w:numPr>
            </w:pPr>
            <w:r>
              <w:t>Version control systems (VCS) for analytic code like Git, GitHub and GitLab have unique advantages for making analytic code and other relevant RWE study documents Findable, Accessible, Interoperable and Reproducible (FAIR).</w:t>
            </w:r>
          </w:p>
          <w:p w14:paraId="265413AD" w14:textId="77777777" w:rsidR="008A4106" w:rsidRDefault="00000000">
            <w:pPr>
              <w:numPr>
                <w:ilvl w:val="0"/>
                <w:numId w:val="303"/>
              </w:numPr>
            </w:pPr>
            <w:r>
              <w:t>In this manuscript, we discuss and demonstrate how VCS can be used to track changes over the course of a RWE project, collaborate, disseminate and archive analytic code and provide a technical step-by-step tutorial for the practical implementation of reproducible workflows using Git.</w:t>
            </w:r>
          </w:p>
          <w:p w14:paraId="02839F9B" w14:textId="77777777" w:rsidR="008A4106" w:rsidRDefault="00000000">
            <w:pPr>
              <w:numPr>
                <w:ilvl w:val="0"/>
                <w:numId w:val="303"/>
              </w:numPr>
            </w:pPr>
            <w:r>
              <w:t>Given the trend towards open source tools for clinical trial reporting and regulatory submissions, this tutorial addresses a timely topic and aims to encourage new and experienced pharmacoepidemiologists to integrate VCS in their daily work and embrace the advantages of FAIR analytic code sharing.</w:t>
            </w:r>
          </w:p>
        </w:tc>
      </w:tr>
    </w:tbl>
    <w:p w14:paraId="110D189F" w14:textId="77777777" w:rsidR="008A4106" w:rsidRDefault="00000000">
      <w:r>
        <w:br w:type="page"/>
      </w:r>
    </w:p>
    <w:p w14:paraId="3E7650EC" w14:textId="77777777" w:rsidR="008A4106" w:rsidRDefault="00000000">
      <w:pPr>
        <w:pStyle w:val="Heading1"/>
      </w:pPr>
      <w:bookmarkStart w:id="5" w:name="introduction"/>
      <w:bookmarkEnd w:id="4"/>
      <w:r>
        <w:lastRenderedPageBreak/>
        <w:t>1. Introduction</w:t>
      </w:r>
    </w:p>
    <w:p w14:paraId="5C0B3A4F" w14:textId="77777777" w:rsidR="008A4106" w:rsidRDefault="00000000">
      <w:pPr>
        <w:pStyle w:val="FirstParagraph"/>
      </w:pPr>
      <w:r>
        <w:t>Real-world evidence (RWE) studies that make secondary use of routinely collected health data captured in electronic health records and claims are increasingly being used to inform drug development, regulatory and coverage decisions, as well as clinical practice.</w:t>
      </w:r>
      <w:r>
        <w:rPr>
          <w:vertAlign w:val="superscript"/>
        </w:rPr>
        <w:t>1–4</w:t>
      </w:r>
      <w:r>
        <w:t xml:space="preserve"> Considering the impact that RWE studies can have on patient healthcare, transparent and reproducible conduct of RWE studies is critically important.</w:t>
      </w:r>
    </w:p>
    <w:p w14:paraId="35C8DAF7" w14:textId="01057359" w:rsidR="008A4106" w:rsidRDefault="00000000">
      <w:pPr>
        <w:pStyle w:val="BodyText"/>
      </w:pPr>
      <w:r>
        <w:t>While many advances have been made in the documentation and reporting of study protocols and results</w:t>
      </w:r>
      <w:r>
        <w:rPr>
          <w:vertAlign w:val="superscript"/>
        </w:rPr>
        <w:t>5–8</w:t>
      </w:r>
      <w:r>
        <w:t>, guidance on transparency regarding the actual implementation and analytic steps is still significantly lacking</w:t>
      </w:r>
      <w:del w:id="6" w:author="Revised R1" w:date="2023-11-29T10:42:00Z">
        <w:r>
          <w:delText>, especially when analyses are implemented via line coding in statistical programming languages like R</w:delText>
        </w:r>
        <w:r>
          <w:rPr>
            <w:vertAlign w:val="superscript"/>
          </w:rPr>
          <w:delText>9</w:delText>
        </w:r>
        <w:r>
          <w:delText>, SAS or Python.</w:delText>
        </w:r>
      </w:del>
      <w:ins w:id="7" w:author="Revised R1" w:date="2023-11-29T10:42:00Z">
        <w:r>
          <w:t>.</w:t>
        </w:r>
      </w:ins>
      <w:r>
        <w:t xml:space="preserve"> Although in other quantitative disciplines such as computational </w:t>
      </w:r>
      <w:del w:id="8" w:author="Revised R1" w:date="2023-11-29T10:42:00Z">
        <w:r>
          <w:delText>biology</w:delText>
        </w:r>
        <w:r>
          <w:rPr>
            <w:vertAlign w:val="superscript"/>
          </w:rPr>
          <w:delText>10–13</w:delText>
        </w:r>
      </w:del>
      <w:ins w:id="9" w:author="Revised R1" w:date="2023-11-29T10:42:00Z">
        <w:r>
          <w:t>biology</w:t>
        </w:r>
        <w:r>
          <w:rPr>
            <w:vertAlign w:val="superscript"/>
          </w:rPr>
          <w:t>9–12</w:t>
        </w:r>
      </w:ins>
      <w:r>
        <w:t xml:space="preserve"> or health </w:t>
      </w:r>
      <w:del w:id="10" w:author="Revised R1" w:date="2023-11-29T10:42:00Z">
        <w:r>
          <w:delText>informatics</w:delText>
        </w:r>
        <w:r>
          <w:rPr>
            <w:vertAlign w:val="superscript"/>
          </w:rPr>
          <w:delText>14</w:delText>
        </w:r>
      </w:del>
      <w:ins w:id="11" w:author="Revised R1" w:date="2023-11-29T10:42:00Z">
        <w:r>
          <w:t>informatics</w:t>
        </w:r>
        <w:r>
          <w:rPr>
            <w:vertAlign w:val="superscript"/>
          </w:rPr>
          <w:t>13</w:t>
        </w:r>
      </w:ins>
      <w:r>
        <w:t xml:space="preserve">, the sharing of code is rather the rule than the exception, this practice is not as common in the (pharmaco-) epidemiological community. As </w:t>
      </w:r>
      <w:proofErr w:type="gramStart"/>
      <w:r>
        <w:t>open source</w:t>
      </w:r>
      <w:proofErr w:type="gramEnd"/>
      <w:r>
        <w:t xml:space="preserve"> tools like R packages and Shiny </w:t>
      </w:r>
      <w:del w:id="12" w:author="Revised R1" w:date="2023-11-29T10:42:00Z">
        <w:r>
          <w:delText>dashboards</w:delText>
        </w:r>
        <w:r>
          <w:rPr>
            <w:vertAlign w:val="superscript"/>
          </w:rPr>
          <w:delText>15</w:delText>
        </w:r>
      </w:del>
      <w:ins w:id="13" w:author="Revised R1" w:date="2023-11-29T10:42:00Z">
        <w:r>
          <w:t>dashboards</w:t>
        </w:r>
        <w:r>
          <w:rPr>
            <w:vertAlign w:val="superscript"/>
          </w:rPr>
          <w:t>14</w:t>
        </w:r>
      </w:ins>
      <w:r>
        <w:t xml:space="preserve"> become increasingly used for clinical trial reporting and regulatory </w:t>
      </w:r>
      <w:del w:id="14" w:author="Revised R1" w:date="2023-11-29T10:42:00Z">
        <w:r>
          <w:delText>submissions</w:delText>
        </w:r>
        <w:r>
          <w:rPr>
            <w:vertAlign w:val="superscript"/>
          </w:rPr>
          <w:delText>16</w:delText>
        </w:r>
      </w:del>
      <w:ins w:id="15" w:author="Revised R1" w:date="2023-11-29T10:42:00Z">
        <w:r>
          <w:t>submissions</w:t>
        </w:r>
        <w:r>
          <w:rPr>
            <w:vertAlign w:val="superscript"/>
          </w:rPr>
          <w:t>15</w:t>
        </w:r>
      </w:ins>
      <w:r>
        <w:t>, the adoption of version control and code sharing practices is a crucial and timely topic for the field of RWE.</w:t>
      </w:r>
    </w:p>
    <w:p w14:paraId="75850FA4" w14:textId="4926C771" w:rsidR="008A4106" w:rsidRDefault="00000000">
      <w:pPr>
        <w:pStyle w:val="BodyText"/>
      </w:pPr>
      <w:r>
        <w:t xml:space="preserve">Version control systems (VCS), such as </w:t>
      </w:r>
      <w:r>
        <w:rPr>
          <w:i/>
          <w:iCs/>
        </w:rPr>
        <w:t>Git</w:t>
      </w:r>
      <w:r>
        <w:t xml:space="preserve">, provide powerful tools to keep track of the versioning of important files and documents such as protocols, analytic code, tables and figures. Thereby, VCS can extend the principles of </w:t>
      </w:r>
      <w:r>
        <w:rPr>
          <w:i/>
          <w:iCs/>
        </w:rPr>
        <w:t>FAIR</w:t>
      </w:r>
      <w:r>
        <w:t xml:space="preserve"> </w:t>
      </w:r>
      <w:del w:id="16" w:author="Revised R1" w:date="2023-11-29T10:42:00Z">
        <w:r>
          <w:rPr>
            <w:i/>
            <w:iCs/>
          </w:rPr>
          <w:delText>data</w:delText>
        </w:r>
        <w:r>
          <w:rPr>
            <w:vertAlign w:val="superscript"/>
          </w:rPr>
          <w:delText>17</w:delText>
        </w:r>
      </w:del>
      <w:ins w:id="17" w:author="Revised R1" w:date="2023-11-29T10:42:00Z">
        <w:r>
          <w:rPr>
            <w:i/>
            <w:iCs/>
          </w:rPr>
          <w:t>data</w:t>
        </w:r>
        <w:r>
          <w:rPr>
            <w:vertAlign w:val="superscript"/>
          </w:rPr>
          <w:t>16</w:t>
        </w:r>
      </w:ins>
      <w:r>
        <w:t xml:space="preserve"> to the implementation of pharmacoepidemiological study workflows by making all components of a study </w:t>
      </w:r>
      <w:r>
        <w:rPr>
          <w:b/>
          <w:bCs/>
        </w:rPr>
        <w:t>F</w:t>
      </w:r>
      <w:r>
        <w:t xml:space="preserve">indable, </w:t>
      </w:r>
      <w:r>
        <w:rPr>
          <w:b/>
          <w:bCs/>
        </w:rPr>
        <w:t>A</w:t>
      </w:r>
      <w:r>
        <w:t xml:space="preserve">ccessible, </w:t>
      </w:r>
      <w:r>
        <w:rPr>
          <w:b/>
          <w:bCs/>
        </w:rPr>
        <w:t>I</w:t>
      </w:r>
      <w:r>
        <w:t xml:space="preserve">nteroperable, and </w:t>
      </w:r>
      <w:r>
        <w:rPr>
          <w:b/>
          <w:bCs/>
        </w:rPr>
        <w:t>R</w:t>
      </w:r>
      <w:r>
        <w:t>eproducible (</w:t>
      </w:r>
      <w:r>
        <w:rPr>
          <w:b/>
          <w:bCs/>
        </w:rPr>
        <w:t>FAIR</w:t>
      </w:r>
      <w:r>
        <w:t>).</w:t>
      </w:r>
    </w:p>
    <w:p w14:paraId="0CB60596" w14:textId="6FBE1709" w:rsidR="008A4106" w:rsidRDefault="00000000">
      <w:pPr>
        <w:pStyle w:val="BodyText"/>
      </w:pPr>
      <w:r>
        <w:t>VCS enable researchers to track and resolve errors, collaborate with peers, and share resources instantaneously, for example, upon publication of a manuscript. By design, VCS workflows automatically empower users to comment, track and compare changes made to files and hence, increase the ability to comprehend the evolution of a project over time while maintaining a complete audit trail of changes to all documents.</w:t>
      </w:r>
      <w:del w:id="18" w:author="Revised R1" w:date="2023-11-29T10:42:00Z">
        <w:r>
          <w:rPr>
            <w:vertAlign w:val="superscript"/>
          </w:rPr>
          <w:delText>18</w:delText>
        </w:r>
      </w:del>
      <w:ins w:id="19" w:author="Revised R1" w:date="2023-11-29T10:42:00Z">
        <w:r>
          <w:rPr>
            <w:vertAlign w:val="superscript"/>
          </w:rPr>
          <w:t>17</w:t>
        </w:r>
      </w:ins>
      <w:r>
        <w:t xml:space="preserve"> Without VCS, this is often naturally done by assigning uninformative file names such as “</w:t>
      </w:r>
      <w:r>
        <w:rPr>
          <w:i/>
          <w:iCs/>
        </w:rPr>
        <w:t>final_analysis_1_rev_more_changes.R</w:t>
      </w:r>
      <w:r>
        <w:t xml:space="preserve">” which is bad practice as this is highly error </w:t>
      </w:r>
      <w:r>
        <w:lastRenderedPageBreak/>
        <w:t>prone, lacking transparency for collaborators, and changes are difficult to track and reconcile. Particularly in disciplines like pharmacoepidemiology, where analyses can have far reaching impact on healthcare policy and practice decisions, analytic code needs to be accessible and reproducible.</w:t>
      </w:r>
    </w:p>
    <w:p w14:paraId="3E00FA79" w14:textId="6A86A988" w:rsidR="008A4106" w:rsidRDefault="00000000">
      <w:pPr>
        <w:pStyle w:val="BodyText"/>
      </w:pPr>
      <w:r>
        <w:t xml:space="preserve">To increase the adoption of transparent and reproducible workflows in RWE studies using VCS, this tutorial aims to give a practical introduction for pharmacoepidemiologists on how to set up, structure, and implement workflows using </w:t>
      </w:r>
      <w:r>
        <w:rPr>
          <w:i/>
          <w:iCs/>
        </w:rPr>
        <w:t>Git</w:t>
      </w:r>
      <w:r>
        <w:t>, which is the most popular VCS to date.</w:t>
      </w:r>
      <w:del w:id="20" w:author="Revised R1" w:date="2023-11-29T10:42:00Z">
        <w:r>
          <w:rPr>
            <w:vertAlign w:val="superscript"/>
          </w:rPr>
          <w:delText>19</w:delText>
        </w:r>
      </w:del>
      <w:ins w:id="21" w:author="Revised R1" w:date="2023-11-29T10:42:00Z">
        <w:r>
          <w:rPr>
            <w:vertAlign w:val="superscript"/>
          </w:rPr>
          <w:t>18</w:t>
        </w:r>
      </w:ins>
      <w:r>
        <w:t xml:space="preserve"> We will first give a brief introduction to Git and its usage for collaboration and dissemination of study results through project repositories. Then we will provide a technical step-by-step guidance on how to integrate Git in analytic RWE workflows. We will additionally discuss and showcase important aspects of reproducibility using the R open-source programming language, although the basic principles are applicable to any major coding language.</w:t>
      </w:r>
    </w:p>
    <w:p w14:paraId="4695C986" w14:textId="77777777" w:rsidR="008A4106" w:rsidRDefault="00000000">
      <w:r>
        <w:br w:type="page"/>
      </w:r>
    </w:p>
    <w:p w14:paraId="7B610426" w14:textId="77777777" w:rsidR="008A4106" w:rsidRDefault="00000000">
      <w:pPr>
        <w:pStyle w:val="Heading1"/>
      </w:pPr>
      <w:bookmarkStart w:id="22" w:name="git-in-a-nutshell"/>
      <w:bookmarkEnd w:id="5"/>
      <w:r>
        <w:lastRenderedPageBreak/>
        <w:t>2. Git in a nutshell</w:t>
      </w:r>
    </w:p>
    <w:p w14:paraId="53E92A47" w14:textId="2A1BD0D0" w:rsidR="008A4106" w:rsidRDefault="00000000">
      <w:pPr>
        <w:pStyle w:val="FirstParagraph"/>
      </w:pPr>
      <w:r>
        <w:t>Git is a free and open source distributed VCS software which was developed in 2005 by the LINUX developer community primarily with the intent to handle large software projects efficiently.</w:t>
      </w:r>
      <w:del w:id="23" w:author="Revised R1" w:date="2023-11-29T10:42:00Z">
        <w:r>
          <w:rPr>
            <w:vertAlign w:val="superscript"/>
          </w:rPr>
          <w:delText>20</w:delText>
        </w:r>
      </w:del>
      <w:ins w:id="24" w:author="Revised R1" w:date="2023-11-29T10:42:00Z">
        <w:r>
          <w:rPr>
            <w:vertAlign w:val="superscript"/>
          </w:rPr>
          <w:t>19</w:t>
        </w:r>
      </w:ins>
      <w:r>
        <w:t xml:space="preserve"> The way to conceptually think about how Git works is that it makes a </w:t>
      </w:r>
      <w:r>
        <w:rPr>
          <w:i/>
          <w:iCs/>
        </w:rPr>
        <w:t>snapshot</w:t>
      </w:r>
      <w:r>
        <w:t xml:space="preserve"> of a research project repository every time the state of a project is saved</w:t>
      </w:r>
      <w:del w:id="25" w:author="Revised R1" w:date="2023-11-29T10:42:00Z">
        <w:r>
          <w:delText>.</w:delText>
        </w:r>
      </w:del>
      <w:ins w:id="26" w:author="Revised R1" w:date="2023-11-29T10:42:00Z">
        <w:r>
          <w:t xml:space="preserve"> and hence can be seen as a “</w:t>
        </w:r>
        <w:r>
          <w:rPr>
            <w:i/>
            <w:iCs/>
          </w:rPr>
          <w:t>time machine</w:t>
        </w:r>
        <w:r>
          <w:t>” that enables researchers and developers to compare code and repositories across different versions over time.</w:t>
        </w:r>
      </w:ins>
      <w:r>
        <w:t xml:space="preserve"> For our purposes, a repository can be </w:t>
      </w:r>
      <w:del w:id="27" w:author="Revised R1" w:date="2023-11-29T10:42:00Z">
        <w:r>
          <w:delText>seen</w:delText>
        </w:r>
      </w:del>
      <w:ins w:id="28" w:author="Revised R1" w:date="2023-11-29T10:42:00Z">
        <w:r>
          <w:t>thought of</w:t>
        </w:r>
      </w:ins>
      <w:r>
        <w:t xml:space="preserve"> as an isolated project directory which includes all </w:t>
      </w:r>
      <w:del w:id="29" w:author="Revised R1" w:date="2023-11-29T10:42:00Z">
        <w:r>
          <w:delText>neccessary</w:delText>
        </w:r>
      </w:del>
      <w:ins w:id="30" w:author="Revised R1" w:date="2023-11-29T10:42:00Z">
        <w:r>
          <w:t>necessary</w:t>
        </w:r>
      </w:ins>
      <w:r>
        <w:t xml:space="preserve"> files and documents for a given research study </w:t>
      </w:r>
      <w:proofErr w:type="gramStart"/>
      <w:r>
        <w:t>( e.g.</w:t>
      </w:r>
      <w:proofErr w:type="gramEnd"/>
      <w:r>
        <w:t>, protocol, programming code, manuscript, tables, figures, etc.).</w:t>
      </w:r>
    </w:p>
    <w:p w14:paraId="3307C507" w14:textId="77777777" w:rsidR="008A4106" w:rsidRDefault="00000000">
      <w:pPr>
        <w:pStyle w:val="BodyText"/>
      </w:pPr>
      <w:r>
        <w:t xml:space="preserve">In its basic form, Git is a local software and does not need any internet connectivity or connection to a remote server to store </w:t>
      </w:r>
      <w:r>
        <w:rPr>
          <w:i/>
          <w:iCs/>
        </w:rPr>
        <w:t>local</w:t>
      </w:r>
      <w:r>
        <w:t xml:space="preserve"> changes made to files in a repository. However, to leverage the full potential of Git, it is almost always used in combination with web-based remote repository hosting services such as </w:t>
      </w:r>
      <w:r>
        <w:rPr>
          <w:i/>
          <w:iCs/>
        </w:rPr>
        <w:t>GitHub</w:t>
      </w:r>
      <w:r>
        <w:t xml:space="preserve">, </w:t>
      </w:r>
      <w:r>
        <w:rPr>
          <w:i/>
          <w:iCs/>
        </w:rPr>
        <w:t>GitLab</w:t>
      </w:r>
      <w:r>
        <w:t xml:space="preserve">, </w:t>
      </w:r>
      <w:r>
        <w:rPr>
          <w:i/>
          <w:iCs/>
        </w:rPr>
        <w:t>Bitbucket</w:t>
      </w:r>
      <w:r>
        <w:t xml:space="preserve"> or other platforms (henceforth referred to as remote repositories, </w:t>
      </w:r>
      <w:r>
        <w:rPr>
          <w:b/>
          <w:bCs/>
        </w:rPr>
        <w:t>Overview Box 1</w:t>
      </w:r>
      <w:r>
        <w:t>).</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8A4106" w14:paraId="47106532" w14:textId="77777777" w:rsidTr="008A4106">
        <w:trPr>
          <w:cantSplit/>
        </w:trPr>
        <w:tc>
          <w:tcPr>
            <w:tcW w:w="0" w:type="auto"/>
            <w:shd w:val="clear" w:color="auto" w:fill="CCF1E3"/>
            <w:tcMar>
              <w:top w:w="92" w:type="dxa"/>
              <w:bottom w:w="92" w:type="dxa"/>
            </w:tcMar>
          </w:tcPr>
          <w:p w14:paraId="4C1E7236" w14:textId="0826940E" w:rsidR="008A4106" w:rsidRDefault="00000000">
            <w:pPr>
              <w:pStyle w:val="BodyText"/>
              <w:spacing w:before="0" w:after="0"/>
              <w:textAlignment w:val="center"/>
            </w:pPr>
            <w:del w:id="31" w:author="Revised R1" w:date="2023-11-29T10:42:00Z">
              <w:r>
                <w:rPr>
                  <w:noProof/>
                </w:rPr>
                <w:drawing>
                  <wp:inline distT="0" distB="0" distL="0" distR="0" wp14:anchorId="4B0AA46B" wp14:editId="725273B6">
                    <wp:extent cx="152400" cy="1524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7" name="Picture" descr="/Applications/quarto/share/formats/docx/tip.png"/>
                            <pic:cNvPicPr>
                              <a:picLocks noChangeAspect="1" noChangeArrowheads="1"/>
                            </pic:cNvPicPr>
                          </pic:nvPicPr>
                          <pic:blipFill>
                            <a:blip r:embed="rId10"/>
                            <a:stretch>
                              <a:fillRect/>
                            </a:stretch>
                          </pic:blipFill>
                          <pic:spPr bwMode="auto">
                            <a:xfrm>
                              <a:off x="0" y="0"/>
                              <a:ext cx="152400" cy="152400"/>
                            </a:xfrm>
                            <a:prstGeom prst="rect">
                              <a:avLst/>
                            </a:prstGeom>
                            <a:noFill/>
                            <a:ln w="9525">
                              <a:noFill/>
                              <a:headEnd/>
                              <a:tailEnd/>
                            </a:ln>
                          </pic:spPr>
                        </pic:pic>
                      </a:graphicData>
                    </a:graphic>
                  </wp:inline>
                </w:drawing>
              </w:r>
            </w:del>
            <w:ins w:id="32" w:author="Revised R1" w:date="2023-11-29T10:42:00Z">
              <w:r>
                <w:rPr>
                  <w:noProof/>
                </w:rPr>
                <w:drawing>
                  <wp:inline distT="0" distB="0" distL="0" distR="0" wp14:anchorId="2DA0531B" wp14:editId="7AA10035">
                    <wp:extent cx="152400" cy="15240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8" name="Picture" descr="/Applications/RStudio.app/Contents/Resources/app/quarto/share/formats/docx/tip.png"/>
                            <pic:cNvPicPr>
                              <a:picLocks noChangeAspect="1" noChangeArrowheads="1"/>
                            </pic:cNvPicPr>
                          </pic:nvPicPr>
                          <pic:blipFill>
                            <a:blip r:embed="rId10"/>
                            <a:stretch>
                              <a:fillRect/>
                            </a:stretch>
                          </pic:blipFill>
                          <pic:spPr bwMode="auto">
                            <a:xfrm>
                              <a:off x="0" y="0"/>
                              <a:ext cx="152400" cy="152400"/>
                            </a:xfrm>
                            <a:prstGeom prst="rect">
                              <a:avLst/>
                            </a:prstGeom>
                            <a:noFill/>
                            <a:ln w="9525">
                              <a:noFill/>
                              <a:headEnd/>
                              <a:tailEnd/>
                            </a:ln>
                          </pic:spPr>
                        </pic:pic>
                      </a:graphicData>
                    </a:graphic>
                  </wp:inline>
                </w:drawing>
              </w:r>
            </w:ins>
            <w:r>
              <w:t xml:space="preserve">  </w:t>
            </w:r>
            <w:r>
              <w:rPr>
                <w:b/>
                <w:bCs/>
              </w:rPr>
              <w:t>Overview Box 1</w:t>
            </w:r>
            <w:r>
              <w:t>. Differences between Git and remote repository platforms (GitHub, GitLab, etc.)</w:t>
            </w:r>
          </w:p>
        </w:tc>
      </w:tr>
      <w:tr w:rsidR="008A4106" w14:paraId="61B40F9F" w14:textId="77777777" w:rsidTr="008A4106">
        <w:trPr>
          <w:cantSplit/>
        </w:trPr>
        <w:tc>
          <w:tcPr>
            <w:tcW w:w="0" w:type="auto"/>
            <w:tcMar>
              <w:top w:w="108" w:type="dxa"/>
              <w:bottom w:w="108" w:type="dxa"/>
            </w:tcMar>
          </w:tcPr>
          <w:p w14:paraId="5B07185D" w14:textId="77777777" w:rsidR="008A4106" w:rsidRDefault="00000000">
            <w:pPr>
              <w:pStyle w:val="BodyText"/>
              <w:spacing w:before="16"/>
            </w:pPr>
            <w:r>
              <w:rPr>
                <w:b/>
                <w:bCs/>
              </w:rPr>
              <w:lastRenderedPageBreak/>
              <w:t>Git</w:t>
            </w:r>
          </w:p>
          <w:p w14:paraId="3A3E8286" w14:textId="77777777" w:rsidR="008A4106" w:rsidRDefault="00000000">
            <w:pPr>
              <w:numPr>
                <w:ilvl w:val="0"/>
                <w:numId w:val="304"/>
              </w:numPr>
            </w:pPr>
            <w:r>
              <w:t>Is an open-source software and distributed version control system</w:t>
            </w:r>
          </w:p>
          <w:p w14:paraId="0B222740" w14:textId="77777777" w:rsidR="008A4106" w:rsidRDefault="00000000">
            <w:pPr>
              <w:numPr>
                <w:ilvl w:val="0"/>
                <w:numId w:val="304"/>
              </w:numPr>
            </w:pPr>
            <w:r>
              <w:t>Generally operated through command line tools, graphical user interfaces are available</w:t>
            </w:r>
          </w:p>
          <w:p w14:paraId="38486A30" w14:textId="77777777" w:rsidR="008A4106" w:rsidRDefault="00000000">
            <w:pPr>
              <w:numPr>
                <w:ilvl w:val="0"/>
                <w:numId w:val="304"/>
              </w:numPr>
            </w:pPr>
            <w:r>
              <w:t>Installed locally on a system to track local changes of a Git repository</w:t>
            </w:r>
          </w:p>
          <w:p w14:paraId="4D1E8628" w14:textId="77777777" w:rsidR="008A4106" w:rsidRDefault="00000000">
            <w:pPr>
              <w:pStyle w:val="FirstParagraph"/>
            </w:pPr>
            <w:r>
              <w:rPr>
                <w:b/>
                <w:bCs/>
              </w:rPr>
              <w:t>Remote repository platforms (GitHub, GitLab, etc.)</w:t>
            </w:r>
          </w:p>
          <w:p w14:paraId="270D9AC1" w14:textId="77777777" w:rsidR="008A4106" w:rsidRDefault="00000000">
            <w:pPr>
              <w:numPr>
                <w:ilvl w:val="0"/>
                <w:numId w:val="305"/>
              </w:numPr>
            </w:pPr>
            <w:r>
              <w:t>Web-based services, usually provided by a commercial entity</w:t>
            </w:r>
          </w:p>
          <w:p w14:paraId="4FF69902" w14:textId="77777777" w:rsidR="008A4106" w:rsidRDefault="00000000">
            <w:pPr>
              <w:numPr>
                <w:ilvl w:val="0"/>
                <w:numId w:val="305"/>
              </w:numPr>
            </w:pPr>
            <w:r>
              <w:t>Usually free for basic functions, paid services for more advanced features</w:t>
            </w:r>
          </w:p>
          <w:p w14:paraId="4258B2B9" w14:textId="77777777" w:rsidR="008A4106" w:rsidRDefault="00000000">
            <w:pPr>
              <w:numPr>
                <w:ilvl w:val="0"/>
                <w:numId w:val="305"/>
              </w:numPr>
            </w:pPr>
            <w:r>
              <w:t>Needed to collaborate on shared repositories and dissemination of code</w:t>
            </w:r>
          </w:p>
          <w:p w14:paraId="5FCD4A9B" w14:textId="77777777" w:rsidR="008A4106" w:rsidRDefault="00000000">
            <w:pPr>
              <w:numPr>
                <w:ilvl w:val="0"/>
                <w:numId w:val="305"/>
              </w:numPr>
            </w:pPr>
            <w:r>
              <w:t>Offer a graphical user interface and other functionalities that complement basic Git functions</w:t>
            </w:r>
          </w:p>
        </w:tc>
      </w:tr>
    </w:tbl>
    <w:p w14:paraId="53C83581" w14:textId="77777777" w:rsidR="008A4106" w:rsidRDefault="00000000">
      <w:pPr>
        <w:pStyle w:val="FirstParagraph"/>
      </w:pPr>
      <w:r>
        <w:t>These remote platforms make it possible to synchronize local Git repositories across multiple project members and thereby improve collaboration. They further complement Git functionalities by providing a graphical user interface (GUI) to visualize changes made to files and often offer advanced features such as the automation of workflows using continuous integration and deployment (CI/CD) or, most recently, AI-powered virtual coding assistants (e.g., GitHub co-pilot). Generally speaking, it’s possible to use Git without a remote repository, while it’s unusual to use a remote repository without Git.</w:t>
      </w:r>
    </w:p>
    <w:p w14:paraId="42B98189" w14:textId="77777777" w:rsidR="008A4106" w:rsidRDefault="00000000">
      <w:pPr>
        <w:pStyle w:val="Heading1"/>
      </w:pPr>
      <w:bookmarkStart w:id="33" w:name="Xf19e7e1cc2579e6cb991c4a2de82b2d49a66f43"/>
      <w:bookmarkEnd w:id="22"/>
      <w:r>
        <w:t>3. A step-by-step introduction on how to use Git in a RWE study</w:t>
      </w:r>
    </w:p>
    <w:p w14:paraId="61AB3F48" w14:textId="5A9D350B" w:rsidR="008A4106" w:rsidRDefault="00000000">
      <w:pPr>
        <w:pStyle w:val="FirstParagraph"/>
      </w:pPr>
      <w:r>
        <w:t xml:space="preserve">In this section, we want to give a technical introduction on how Git and remote repositories can be used in RWE studies. For the following examples, we focus on workflows utilizing </w:t>
      </w:r>
      <w:del w:id="34" w:author="Revised R1" w:date="2023-11-29T10:42:00Z">
        <w:r>
          <w:delText>R/</w:delText>
        </w:r>
      </w:del>
      <w:ins w:id="35" w:author="Revised R1" w:date="2023-11-29T10:42:00Z">
        <w:r>
          <w:t xml:space="preserve">the </w:t>
        </w:r>
      </w:ins>
      <w:r>
        <w:t>RStudio</w:t>
      </w:r>
      <w:ins w:id="36" w:author="Revised R1" w:date="2023-11-29T10:42:00Z">
        <w:r>
          <w:t xml:space="preserve"> integrated development environment (IDE) GUI</w:t>
        </w:r>
      </w:ins>
      <w:r>
        <w:t xml:space="preserve"> (</w:t>
      </w:r>
      <w:hyperlink r:id="rId11">
        <w:r>
          <w:rPr>
            <w:rStyle w:val="Hyperlink"/>
          </w:rPr>
          <w:t>https://posit.co/download/rstudio-desktop/</w:t>
        </w:r>
      </w:hyperlink>
      <w:r>
        <w:t>) and GitHub (</w:t>
      </w:r>
      <w:hyperlink r:id="rId12">
        <w:r>
          <w:rPr>
            <w:rStyle w:val="Hyperlink"/>
          </w:rPr>
          <w:t>https://github.com/</w:t>
        </w:r>
      </w:hyperlink>
      <w:r>
        <w:t xml:space="preserve">) as a remote repository, although the general concepts are fairly similar and easily transferable to other programming languages and remote repository </w:t>
      </w:r>
      <w:del w:id="37" w:author="Revised R1" w:date="2023-11-29T10:42:00Z">
        <w:r>
          <w:delText>providers</w:delText>
        </w:r>
      </w:del>
      <w:ins w:id="38" w:author="Revised R1" w:date="2023-11-29T10:42:00Z">
        <w:r>
          <w:t>platforms</w:t>
        </w:r>
      </w:ins>
      <w:r>
        <w:t xml:space="preserve">, respectively. We will show examples for both command line interface (CLI) prompts as </w:t>
      </w:r>
      <w:r>
        <w:lastRenderedPageBreak/>
        <w:t xml:space="preserve">well as for RStudio’s integrated GUI. For more details, we refer to the book </w:t>
      </w:r>
      <w:r>
        <w:rPr>
          <w:i/>
          <w:iCs/>
        </w:rPr>
        <w:t>Pro Git</w:t>
      </w:r>
      <w:r>
        <w:t xml:space="preserve"> by Chacon and Straub.</w:t>
      </w:r>
      <w:del w:id="39" w:author="Revised R1" w:date="2023-11-29T10:42:00Z">
        <w:r>
          <w:rPr>
            <w:vertAlign w:val="superscript"/>
          </w:rPr>
          <w:delText>20</w:delText>
        </w:r>
      </w:del>
      <w:proofErr w:type="gramStart"/>
      <w:ins w:id="40" w:author="Revised R1" w:date="2023-11-29T10:42:00Z">
        <w:r>
          <w:rPr>
            <w:vertAlign w:val="superscript"/>
          </w:rPr>
          <w:t>19</w:t>
        </w:r>
      </w:ins>
      <w:proofErr w:type="gramEnd"/>
      <w:r>
        <w:t> </w:t>
      </w:r>
    </w:p>
    <w:p w14:paraId="01A7972F" w14:textId="77777777" w:rsidR="008A4106" w:rsidRDefault="00000000">
      <w:pPr>
        <w:pStyle w:val="Heading2"/>
      </w:pPr>
      <w:bookmarkStart w:id="41" w:name="installing-git"/>
      <w:r>
        <w:t>3.1 Installing Git</w:t>
      </w:r>
    </w:p>
    <w:p w14:paraId="155F9A61" w14:textId="77777777" w:rsidR="008A4106" w:rsidRDefault="00000000">
      <w:pPr>
        <w:pStyle w:val="FirstParagraph"/>
      </w:pPr>
      <w:r>
        <w:t xml:space="preserve">Git is available for every contemporary operating system and can be downloaded on the official Git website: </w:t>
      </w:r>
      <w:hyperlink r:id="rId13">
        <w:r>
          <w:rPr>
            <w:rStyle w:val="Hyperlink"/>
          </w:rPr>
          <w:t>https://git-scm.com/book/en/v2/Getting-Started-Installing-Git</w:t>
        </w:r>
      </w:hyperlink>
      <w:r>
        <w:t>.</w:t>
      </w:r>
    </w:p>
    <w:p w14:paraId="0FB2267A" w14:textId="77777777" w:rsidR="008A4106" w:rsidRDefault="00000000">
      <w:pPr>
        <w:pStyle w:val="BodyText"/>
      </w:pPr>
      <w:r>
        <w:t>To check if the installation succeeded, the following prompt in the CLI can be used, which will output the available version.</w:t>
      </w:r>
    </w:p>
    <w:p w14:paraId="407ACDE1" w14:textId="77777777" w:rsidR="008A4106" w:rsidRDefault="00000000">
      <w:pPr>
        <w:pStyle w:val="SourceCode"/>
      </w:pPr>
      <w:r>
        <w:rPr>
          <w:rStyle w:val="CommentTok"/>
        </w:rPr>
        <w:t># check installed git version</w:t>
      </w:r>
      <w:r>
        <w:br/>
      </w:r>
      <w:r>
        <w:rPr>
          <w:rStyle w:val="FunctionTok"/>
        </w:rPr>
        <w:t>git</w:t>
      </w:r>
      <w:r>
        <w:rPr>
          <w:rStyle w:val="NormalTok"/>
        </w:rPr>
        <w:t xml:space="preserve"> </w:t>
      </w:r>
      <w:r>
        <w:rPr>
          <w:rStyle w:val="AttributeTok"/>
        </w:rPr>
        <w:t>--version</w:t>
      </w:r>
    </w:p>
    <w:p w14:paraId="423911BC" w14:textId="77777777" w:rsidR="008A4106" w:rsidRDefault="00000000">
      <w:pPr>
        <w:pStyle w:val="Heading2"/>
      </w:pPr>
      <w:bookmarkStart w:id="42" w:name="configuration-and-first-time-use"/>
      <w:bookmarkEnd w:id="41"/>
      <w:r>
        <w:t>3.2 Configuration and first-time use</w:t>
      </w:r>
    </w:p>
    <w:p w14:paraId="226A2520" w14:textId="77777777" w:rsidR="008A4106" w:rsidRDefault="00000000">
      <w:pPr>
        <w:pStyle w:val="FirstParagraph"/>
      </w:pPr>
      <w:r>
        <w:t xml:space="preserve">For Git to be able to track who made changes, the first step is to provide a name and email address as shown below. This needs to be done only once if the </w:t>
      </w:r>
      <w:r>
        <w:rPr>
          <w:rStyle w:val="VerbatimChar"/>
        </w:rPr>
        <w:t>--global</w:t>
      </w:r>
      <w:r>
        <w:t xml:space="preserve"> parameter is set.</w:t>
      </w:r>
    </w:p>
    <w:p w14:paraId="5D1F0F92" w14:textId="77777777" w:rsidR="008A4106" w:rsidRDefault="00000000">
      <w:pPr>
        <w:pStyle w:val="SourceCode"/>
      </w:pPr>
      <w:r>
        <w:rPr>
          <w:rStyle w:val="CommentTok"/>
        </w:rPr>
        <w:t># global configuration of name and email address</w:t>
      </w:r>
      <w:r>
        <w:br/>
      </w:r>
      <w:r>
        <w:rPr>
          <w:rStyle w:val="FunctionTok"/>
        </w:rPr>
        <w:t>git</w:t>
      </w:r>
      <w:r>
        <w:rPr>
          <w:rStyle w:val="NormalTok"/>
        </w:rPr>
        <w:t xml:space="preserve"> config </w:t>
      </w:r>
      <w:r>
        <w:rPr>
          <w:rStyle w:val="AttributeTok"/>
        </w:rPr>
        <w:t>--global</w:t>
      </w:r>
      <w:r>
        <w:rPr>
          <w:rStyle w:val="NormalTok"/>
        </w:rPr>
        <w:t xml:space="preserve"> user.name </w:t>
      </w:r>
      <w:r>
        <w:rPr>
          <w:rStyle w:val="StringTok"/>
        </w:rPr>
        <w:t>"First Last"</w:t>
      </w:r>
      <w:r>
        <w:br/>
      </w:r>
      <w:r>
        <w:rPr>
          <w:rStyle w:val="FunctionTok"/>
        </w:rPr>
        <w:t>git</w:t>
      </w:r>
      <w:r>
        <w:rPr>
          <w:rStyle w:val="NormalTok"/>
        </w:rPr>
        <w:t xml:space="preserve"> config </w:t>
      </w:r>
      <w:r>
        <w:rPr>
          <w:rStyle w:val="AttributeTok"/>
        </w:rPr>
        <w:t>--global</w:t>
      </w:r>
      <w:r>
        <w:rPr>
          <w:rStyle w:val="NormalTok"/>
        </w:rPr>
        <w:t xml:space="preserve"> user.email </w:t>
      </w:r>
      <w:r>
        <w:rPr>
          <w:rStyle w:val="StringTok"/>
        </w:rPr>
        <w:t>"name@domain.edu"</w:t>
      </w:r>
    </w:p>
    <w:p w14:paraId="0BA530CE" w14:textId="77777777" w:rsidR="008A4106" w:rsidRDefault="00000000">
      <w:pPr>
        <w:pStyle w:val="Heading2"/>
      </w:pPr>
      <w:bookmarkStart w:id="43" w:name="Xe9a37a48facf2863a9e00dc8b89c4ec70e700c8"/>
      <w:bookmarkEnd w:id="42"/>
      <w:r>
        <w:t>3.3 Initialization of a new Git-controlled repository</w:t>
      </w:r>
    </w:p>
    <w:p w14:paraId="5B4DFD5D" w14:textId="77777777" w:rsidR="008A4106" w:rsidRDefault="00000000">
      <w:pPr>
        <w:pStyle w:val="Heading3"/>
      </w:pPr>
      <w:bookmarkStart w:id="44" w:name="local-initialization"/>
      <w:r>
        <w:t>3.3.1 Local initialization</w:t>
      </w:r>
    </w:p>
    <w:p w14:paraId="59FDD145" w14:textId="77777777" w:rsidR="008A4106" w:rsidRDefault="00000000">
      <w:pPr>
        <w:pStyle w:val="FirstParagraph"/>
      </w:pPr>
      <w:r>
        <w:t xml:space="preserve">To start a new project (e.g., a new RWE study), the next step is to create and navigate to a new directory where all documents that are intended to be tracked via Git will be stored (in the following referred to as </w:t>
      </w:r>
      <w:r>
        <w:rPr>
          <w:i/>
          <w:iCs/>
        </w:rPr>
        <w:t>repository</w:t>
      </w:r>
      <w:r>
        <w:t xml:space="preserve">). In this example, the study repository is called </w:t>
      </w:r>
      <w:r>
        <w:rPr>
          <w:rStyle w:val="VerbatimChar"/>
        </w:rPr>
        <w:t>rwe_study</w:t>
      </w:r>
      <w:r>
        <w:t>.</w:t>
      </w:r>
    </w:p>
    <w:p w14:paraId="795220E6" w14:textId="77777777" w:rsidR="008A4106" w:rsidRDefault="00000000">
      <w:pPr>
        <w:pStyle w:val="SourceCode"/>
      </w:pPr>
      <w:r>
        <w:rPr>
          <w:rStyle w:val="CommentTok"/>
        </w:rPr>
        <w:t># create and navigate to study directory</w:t>
      </w:r>
      <w:r>
        <w:br/>
      </w:r>
      <w:r>
        <w:rPr>
          <w:rStyle w:val="FunctionTok"/>
        </w:rPr>
        <w:t>mkdir</w:t>
      </w:r>
      <w:r>
        <w:rPr>
          <w:rStyle w:val="NormalTok"/>
        </w:rPr>
        <w:t xml:space="preserve"> ~/rwe_study</w:t>
      </w:r>
      <w:r>
        <w:br/>
      </w:r>
      <w:r>
        <w:rPr>
          <w:rStyle w:val="BuiltInTok"/>
        </w:rPr>
        <w:t>cd</w:t>
      </w:r>
      <w:r>
        <w:rPr>
          <w:rStyle w:val="NormalTok"/>
        </w:rPr>
        <w:t xml:space="preserve"> ~/rwe_study</w:t>
      </w:r>
    </w:p>
    <w:p w14:paraId="5EC519C7" w14:textId="77777777" w:rsidR="008A4106" w:rsidRDefault="00000000">
      <w:pPr>
        <w:pStyle w:val="FirstParagraph"/>
      </w:pPr>
      <w:r>
        <w:t>The command to initialize this directory as a Git repository is</w:t>
      </w:r>
    </w:p>
    <w:p w14:paraId="4A7ADBA8" w14:textId="77777777" w:rsidR="008A4106" w:rsidRDefault="00000000">
      <w:pPr>
        <w:pStyle w:val="SourceCode"/>
      </w:pPr>
      <w:r>
        <w:rPr>
          <w:rStyle w:val="CommentTok"/>
        </w:rPr>
        <w:t># initialize git tracking</w:t>
      </w:r>
      <w:r>
        <w:br/>
      </w:r>
      <w:r>
        <w:rPr>
          <w:rStyle w:val="FunctionTok"/>
        </w:rPr>
        <w:t>git</w:t>
      </w:r>
      <w:r>
        <w:rPr>
          <w:rStyle w:val="NormalTok"/>
        </w:rPr>
        <w:t xml:space="preserve"> init</w:t>
      </w:r>
    </w:p>
    <w:p w14:paraId="6649993D" w14:textId="77777777" w:rsidR="008A4106" w:rsidRDefault="00000000">
      <w:pPr>
        <w:pStyle w:val="FirstParagraph"/>
      </w:pPr>
      <w:r>
        <w:lastRenderedPageBreak/>
        <w:t xml:space="preserve">This initiates the creation of the </w:t>
      </w:r>
      <w:r>
        <w:rPr>
          <w:rStyle w:val="VerbatimChar"/>
        </w:rPr>
        <w:t>.git</w:t>
      </w:r>
      <w:r>
        <w:t xml:space="preserve"> sub-directory within the study repository which will contain the entire version history of the </w:t>
      </w:r>
      <w:r>
        <w:rPr>
          <w:rStyle w:val="VerbatimChar"/>
        </w:rPr>
        <w:t>rwe_study</w:t>
      </w:r>
      <w:r>
        <w:t xml:space="preserve"> project. Typically, users don’t directly interact with this sub-directory and the only thing to keep in mind is that this folder keeps all files needed to track changes.</w:t>
      </w:r>
    </w:p>
    <w:p w14:paraId="3088B7DD" w14:textId="77777777" w:rsidR="008A4106" w:rsidRDefault="00000000">
      <w:pPr>
        <w:pStyle w:val="Heading3"/>
      </w:pPr>
      <w:bookmarkStart w:id="45" w:name="sec-gui-initialization-and-git-clone"/>
      <w:bookmarkEnd w:id="44"/>
      <w:r>
        <w:t xml:space="preserve">3.3.2 GUI initialization and </w:t>
      </w:r>
      <w:r>
        <w:rPr>
          <w:rStyle w:val="VerbatimChar"/>
        </w:rPr>
        <w:t>git clone</w:t>
      </w:r>
    </w:p>
    <w:p w14:paraId="0802790C" w14:textId="77777777" w:rsidR="008A4106" w:rsidRDefault="00000000">
      <w:pPr>
        <w:pStyle w:val="FirstParagraph"/>
      </w:pPr>
      <w:r>
        <w:t xml:space="preserve">An alternative to creating a new repository locally is through initiating a new project in the remote repository (in this case GitHub) and then creating a local copy, a process which is usually referred to as </w:t>
      </w:r>
      <w:r>
        <w:rPr>
          <w:rStyle w:val="VerbatimChar"/>
        </w:rPr>
        <w:t>cloning</w:t>
      </w:r>
      <w:r>
        <w:t>.</w:t>
      </w:r>
    </w:p>
    <w:p w14:paraId="61EA7A14" w14:textId="5C08CC86" w:rsidR="008A4106" w:rsidRDefault="00000000">
      <w:pPr>
        <w:pStyle w:val="BodyText"/>
      </w:pPr>
      <w:r>
        <w:t xml:space="preserve">To do so, users will need to log into their remote repository account and navigate to the section </w:t>
      </w:r>
      <w:r>
        <w:rPr>
          <w:rStyle w:val="VerbatimChar"/>
        </w:rPr>
        <w:t>New repository</w:t>
      </w:r>
      <w:r>
        <w:t xml:space="preserve"> (</w:t>
      </w:r>
      <w:r>
        <w:rPr>
          <w:b/>
          <w:bCs/>
        </w:rPr>
        <w:t>Supplementary Figure 1</w:t>
      </w:r>
      <w:r>
        <w:t>). This will take a user to a form to populate basic information of the new project such as the repository name (</w:t>
      </w:r>
      <w:r>
        <w:rPr>
          <w:rStyle w:val="VerbatimChar"/>
        </w:rPr>
        <w:t>rwe_study</w:t>
      </w:r>
      <w:r>
        <w:t xml:space="preserve">) and choose basic settings such as if the repository should be private or public and if </w:t>
      </w:r>
      <w:r>
        <w:rPr>
          <w:rStyle w:val="VerbatimChar"/>
        </w:rPr>
        <w:t>README.md</w:t>
      </w:r>
      <w:r>
        <w:t xml:space="preserve"> (see </w:t>
      </w:r>
      <w:hyperlink w:anchor="sec-repository-structure">
        <w:r>
          <w:rPr>
            <w:rStyle w:val="Hyperlink"/>
          </w:rPr>
          <w:t>Section 3.4</w:t>
        </w:r>
      </w:hyperlink>
      <w:r>
        <w:t xml:space="preserve">) and </w:t>
      </w:r>
      <w:r>
        <w:rPr>
          <w:rStyle w:val="VerbatimChar"/>
        </w:rPr>
        <w:t>.gitignore</w:t>
      </w:r>
      <w:r>
        <w:t xml:space="preserve"> (see </w:t>
      </w:r>
      <w:del w:id="46" w:author="Revised R1" w:date="2023-11-29T10:42:00Z">
        <w:r>
          <w:fldChar w:fldCharType="begin"/>
        </w:r>
        <w:r>
          <w:delInstrText>HYPERLINK \l "sec-stage-and-commit-changes" \h</w:delInstrText>
        </w:r>
        <w:r>
          <w:fldChar w:fldCharType="separate"/>
        </w:r>
        <w:r>
          <w:rPr>
            <w:rStyle w:val="Hyperlink"/>
          </w:rPr>
          <w:delText>Section 3.5.1</w:delText>
        </w:r>
        <w:r>
          <w:rPr>
            <w:rStyle w:val="Hyperlink"/>
          </w:rPr>
          <w:fldChar w:fldCharType="end"/>
        </w:r>
      </w:del>
      <w:ins w:id="47" w:author="Revised R1" w:date="2023-11-29T10:42:00Z">
        <w:r>
          <w:fldChar w:fldCharType="begin"/>
        </w:r>
        <w:r>
          <w:instrText>HYPERLINK \l "sec-stage-and-commit-changes" \h</w:instrText>
        </w:r>
        <w:r>
          <w:fldChar w:fldCharType="separate"/>
        </w:r>
        <w:r>
          <w:rPr>
            <w:rStyle w:val="Hyperlink"/>
          </w:rPr>
          <w:t>Section 3.5.2</w:t>
        </w:r>
        <w:r>
          <w:rPr>
            <w:rStyle w:val="Hyperlink"/>
          </w:rPr>
          <w:fldChar w:fldCharType="end"/>
        </w:r>
        <w:r>
          <w:t xml:space="preserve"> and </w:t>
        </w:r>
        <w:r>
          <w:fldChar w:fldCharType="begin"/>
        </w:r>
        <w:r>
          <w:instrText>HYPERLINK \l "sec-security" \h</w:instrText>
        </w:r>
        <w:r>
          <w:fldChar w:fldCharType="separate"/>
        </w:r>
        <w:r>
          <w:rPr>
            <w:rStyle w:val="Hyperlink"/>
          </w:rPr>
          <w:t>Section 3.9</w:t>
        </w:r>
        <w:r>
          <w:rPr>
            <w:rStyle w:val="Hyperlink"/>
          </w:rPr>
          <w:fldChar w:fldCharType="end"/>
        </w:r>
      </w:ins>
      <w:r>
        <w:t>) files should be automatically created (</w:t>
      </w:r>
      <w:r>
        <w:rPr>
          <w:b/>
          <w:bCs/>
        </w:rPr>
        <w:t>Supplementary Figure 2</w:t>
      </w:r>
      <w:r>
        <w:t>).</w:t>
      </w:r>
    </w:p>
    <w:p w14:paraId="7B5A3E5C" w14:textId="77777777" w:rsidR="008A4106" w:rsidRDefault="00000000">
      <w:pPr>
        <w:pStyle w:val="BodyText"/>
      </w:pPr>
      <w:r>
        <w:t xml:space="preserve">Now we can copy the pre-populated repository to our local machine by copy-pasting the link given under </w:t>
      </w:r>
      <w:r>
        <w:rPr>
          <w:rStyle w:val="VerbatimChar"/>
        </w:rPr>
        <w:t>Clone</w:t>
      </w:r>
      <w:r>
        <w:t xml:space="preserve"> &gt; </w:t>
      </w:r>
      <w:r>
        <w:rPr>
          <w:rStyle w:val="VerbatimChar"/>
        </w:rPr>
        <w:t>Copy HTTPS</w:t>
      </w:r>
      <w:r>
        <w:t xml:space="preserve"> into the CLI (</w:t>
      </w:r>
      <w:r>
        <w:rPr>
          <w:b/>
          <w:bCs/>
        </w:rPr>
        <w:t>Supplementary Figure 3</w:t>
      </w:r>
      <w:r>
        <w:t>):</w:t>
      </w:r>
    </w:p>
    <w:p w14:paraId="50173B3E" w14:textId="77777777" w:rsidR="008A4106" w:rsidRDefault="00000000">
      <w:pPr>
        <w:pStyle w:val="SourceCode"/>
      </w:pPr>
      <w:r>
        <w:rPr>
          <w:rStyle w:val="CommentTok"/>
        </w:rPr>
        <w:t xml:space="preserve"># create and navigate to study directory and clone </w:t>
      </w:r>
      <w:r>
        <w:br/>
      </w:r>
      <w:r>
        <w:rPr>
          <w:rStyle w:val="CommentTok"/>
        </w:rPr>
        <w:t># the git repository which was already created on GitHub</w:t>
      </w:r>
      <w:r>
        <w:br/>
      </w:r>
      <w:r>
        <w:rPr>
          <w:rStyle w:val="FunctionTok"/>
        </w:rPr>
        <w:t>mkdir</w:t>
      </w:r>
      <w:r>
        <w:rPr>
          <w:rStyle w:val="NormalTok"/>
        </w:rPr>
        <w:t xml:space="preserve"> ~/rwe_study</w:t>
      </w:r>
      <w:r>
        <w:br/>
      </w:r>
      <w:r>
        <w:rPr>
          <w:rStyle w:val="BuiltInTok"/>
        </w:rPr>
        <w:t>cd</w:t>
      </w:r>
      <w:r>
        <w:rPr>
          <w:rStyle w:val="NormalTok"/>
        </w:rPr>
        <w:t xml:space="preserve"> ~/rwe_study</w:t>
      </w:r>
      <w:r>
        <w:br/>
      </w:r>
      <w:r>
        <w:rPr>
          <w:rStyle w:val="FunctionTok"/>
        </w:rPr>
        <w:t>git</w:t>
      </w:r>
      <w:r>
        <w:rPr>
          <w:rStyle w:val="NormalTok"/>
        </w:rPr>
        <w:t xml:space="preserve"> clone https://github.com/USER/rwe_study.git</w:t>
      </w:r>
    </w:p>
    <w:p w14:paraId="2648A20D" w14:textId="77777777" w:rsidR="008A4106" w:rsidRDefault="00000000">
      <w:pPr>
        <w:pStyle w:val="FirstParagraph"/>
      </w:pPr>
      <w:r>
        <w:t xml:space="preserve">This can also be achieved directly in the RStudio GUI via </w:t>
      </w:r>
      <w:r>
        <w:rPr>
          <w:rStyle w:val="VerbatimChar"/>
        </w:rPr>
        <w:t>File</w:t>
      </w:r>
      <w:r>
        <w:t xml:space="preserve"> &gt; </w:t>
      </w:r>
      <w:r>
        <w:rPr>
          <w:rStyle w:val="VerbatimChar"/>
        </w:rPr>
        <w:t>New Project</w:t>
      </w:r>
      <w:r>
        <w:t xml:space="preserve"> &gt; </w:t>
      </w:r>
      <w:r>
        <w:rPr>
          <w:rStyle w:val="VerbatimChar"/>
        </w:rPr>
        <w:t>Version Control</w:t>
      </w:r>
      <w:r>
        <w:t xml:space="preserve"> &gt; </w:t>
      </w:r>
      <w:r>
        <w:rPr>
          <w:rStyle w:val="VerbatimChar"/>
        </w:rPr>
        <w:t>Git</w:t>
      </w:r>
      <w:r>
        <w:t xml:space="preserve"> &gt; paste the link to </w:t>
      </w:r>
      <w:r>
        <w:rPr>
          <w:rStyle w:val="VerbatimChar"/>
        </w:rPr>
        <w:t>Repository URL</w:t>
      </w:r>
      <w:r>
        <w:t xml:space="preserve"> (</w:t>
      </w:r>
      <w:hyperlink w:anchor="fig-RStudio-gui">
        <w:r>
          <w:rPr>
            <w:rStyle w:val="Hyperlink"/>
          </w:rPr>
          <w:t>Figure 1</w:t>
        </w:r>
      </w:hyperlink>
      <w:r>
        <w:t>).</w:t>
      </w:r>
    </w:p>
    <w:p w14:paraId="4B7D8F1C" w14:textId="77777777" w:rsidR="008A4106" w:rsidRDefault="00000000">
      <w:pPr>
        <w:pStyle w:val="BodyText"/>
        <w:rPr>
          <w:ins w:id="48" w:author="Revised R1" w:date="2023-11-29T10:42:00Z"/>
        </w:rPr>
      </w:pPr>
      <w:ins w:id="49" w:author="Revised R1" w:date="2023-11-29T10:42:00Z">
        <w:r>
          <w:t xml:space="preserve">In case a user wants to join or contribute to an already existing project, </w:t>
        </w:r>
        <w:r>
          <w:rPr>
            <w:rStyle w:val="VerbatimChar"/>
          </w:rPr>
          <w:t>git clone</w:t>
        </w:r>
        <w:r>
          <w:t xml:space="preserve"> works the same way with the only difference that the repository already contains some files and is not empty.</w:t>
        </w:r>
      </w:ins>
    </w:p>
    <w:p w14:paraId="2AE7FC77" w14:textId="77777777" w:rsidR="008A4106" w:rsidRDefault="00000000">
      <w:pPr>
        <w:pStyle w:val="Heading2"/>
      </w:pPr>
      <w:bookmarkStart w:id="50" w:name="sec-repository-structure"/>
      <w:bookmarkEnd w:id="43"/>
      <w:bookmarkEnd w:id="45"/>
      <w:r>
        <w:t>3.4 Repository structure</w:t>
      </w:r>
      <w:ins w:id="51" w:author="Revised R1" w:date="2023-11-29T10:42:00Z">
        <w:r>
          <w:t>, README file and licenses</w:t>
        </w:r>
      </w:ins>
    </w:p>
    <w:p w14:paraId="20CD2C29" w14:textId="4FA479D7" w:rsidR="008A4106" w:rsidRDefault="00000000">
      <w:pPr>
        <w:pStyle w:val="FirstParagraph"/>
        <w:rPr>
          <w:ins w:id="52" w:author="Revised R1" w:date="2023-11-29T10:42:00Z"/>
        </w:rPr>
      </w:pPr>
      <w:r>
        <w:t xml:space="preserve">At this step, we now can populate the repository and start working on study-relevant </w:t>
      </w:r>
      <w:del w:id="53" w:author="Revised R1" w:date="2023-11-29T10:42:00Z">
        <w:r>
          <w:delText>documents</w:delText>
        </w:r>
      </w:del>
      <w:ins w:id="54" w:author="Revised R1" w:date="2023-11-29T10:42:00Z">
        <w:r>
          <w:t>files</w:t>
        </w:r>
      </w:ins>
      <w:r>
        <w:t xml:space="preserve"> and analyses. To enhance clarity, it is recommended to use a logical </w:t>
      </w:r>
      <w:r>
        <w:lastRenderedPageBreak/>
        <w:t xml:space="preserve">structure and an informative nomenclature for sub-directories and file names (a minimal example is illustrated in </w:t>
      </w:r>
      <w:hyperlink w:anchor="fig-structure">
        <w:r>
          <w:rPr>
            <w:rStyle w:val="Hyperlink"/>
          </w:rPr>
          <w:t>Figure 2</w:t>
        </w:r>
      </w:hyperlink>
      <w:r>
        <w:t>).</w:t>
      </w:r>
      <w:del w:id="55" w:author="Revised R1" w:date="2023-11-29T10:42:00Z">
        <w:r>
          <w:delText xml:space="preserve"> To document the structure</w:delText>
        </w:r>
      </w:del>
    </w:p>
    <w:p w14:paraId="7A23ECF2" w14:textId="04D8689B" w:rsidR="008A4106" w:rsidRDefault="00000000">
      <w:pPr>
        <w:pStyle w:val="BodyText"/>
        <w:pPrChange w:id="56" w:author="Revised R1" w:date="2023-11-29T10:42:00Z">
          <w:pPr>
            <w:pStyle w:val="FirstParagraph"/>
          </w:pPr>
        </w:pPrChange>
      </w:pPr>
      <w:ins w:id="57" w:author="Revised R1" w:date="2023-11-29T10:42:00Z">
        <w:r>
          <w:t>All relevant metadata, instructions</w:t>
        </w:r>
      </w:ins>
      <w:r>
        <w:t xml:space="preserve"> and </w:t>
      </w:r>
      <w:del w:id="58" w:author="Revised R1" w:date="2023-11-29T10:42:00Z">
        <w:r>
          <w:delText xml:space="preserve">location of files, we can include this, and other critical </w:delText>
        </w:r>
      </w:del>
      <w:r>
        <w:t xml:space="preserve">information about </w:t>
      </w:r>
      <w:del w:id="59" w:author="Revised R1" w:date="2023-11-29T10:42:00Z">
        <w:r>
          <w:delText>the</w:delText>
        </w:r>
      </w:del>
      <w:ins w:id="60" w:author="Revised R1" w:date="2023-11-29T10:42:00Z">
        <w:r>
          <w:t>a</w:t>
        </w:r>
      </w:ins>
      <w:r>
        <w:t xml:space="preserve"> project</w:t>
      </w:r>
      <w:del w:id="61" w:author="Revised R1" w:date="2023-11-29T10:42:00Z">
        <w:r>
          <w:delText>,</w:delText>
        </w:r>
      </w:del>
      <w:ins w:id="62" w:author="Revised R1" w:date="2023-11-29T10:42:00Z">
        <w:r>
          <w:t xml:space="preserve"> should be documented</w:t>
        </w:r>
      </w:ins>
      <w:r>
        <w:t xml:space="preserve"> in the </w:t>
      </w:r>
      <w:r>
        <w:rPr>
          <w:rStyle w:val="VerbatimChar"/>
        </w:rPr>
        <w:t>README.md</w:t>
      </w:r>
      <w:r>
        <w:t xml:space="preserve"> file. This file can be auto-generated when a project is initialized through a remote repository (see prior step in </w:t>
      </w:r>
      <w:r>
        <w:fldChar w:fldCharType="begin"/>
      </w:r>
      <w:r>
        <w:instrText>HYPERLINK \l "sec-gui-initialization-and-git-clone" \h</w:instrText>
      </w:r>
      <w:r>
        <w:fldChar w:fldCharType="separate"/>
      </w:r>
      <w:r>
        <w:rPr>
          <w:rStyle w:val="Hyperlink"/>
        </w:rPr>
        <w:t>Section 3.3.2</w:t>
      </w:r>
      <w:r>
        <w:rPr>
          <w:rStyle w:val="Hyperlink"/>
        </w:rPr>
        <w:fldChar w:fldCharType="end"/>
      </w:r>
      <w:r>
        <w:t xml:space="preserve">) or can be manually added afterwards by creating a text file with the name </w:t>
      </w:r>
      <w:r>
        <w:rPr>
          <w:rStyle w:val="VerbatimChar"/>
        </w:rPr>
        <w:t>README.md</w:t>
      </w:r>
      <w:r>
        <w:t xml:space="preserve"> in the root directory of the repository.</w:t>
      </w:r>
      <w:ins w:id="63" w:author="Revised R1" w:date="2023-11-29T10:42:00Z">
        <w:r>
          <w:t xml:space="preserve"> Essential information to include contain </w:t>
        </w:r>
        <w:proofErr w:type="gramStart"/>
        <w:r>
          <w:t>a brief summary</w:t>
        </w:r>
        <w:proofErr w:type="gramEnd"/>
        <w:r>
          <w:t xml:space="preserve"> about the project’s background and objectives, instructions on how to install software or manage computation environments and dependencies, important files and the organization of the repository, contribution guidelines, contact information and the project’s license to outline the terms under which others can use, modify, and distribute the project. Especially for open-source software projects choosing a suitable license is critical for which GitHub provides helpful guidance and information under </w:t>
        </w:r>
        <w:r>
          <w:fldChar w:fldCharType="begin"/>
        </w:r>
        <w:r>
          <w:instrText>HYPERLINK "https://choosealicense.com/" \h</w:instrText>
        </w:r>
        <w:r>
          <w:fldChar w:fldCharType="separate"/>
        </w:r>
        <w:r>
          <w:rPr>
            <w:rStyle w:val="Hyperlink"/>
          </w:rPr>
          <w:t>https://choosealicense.com/</w:t>
        </w:r>
        <w:r>
          <w:rPr>
            <w:rStyle w:val="Hyperlink"/>
          </w:rPr>
          <w:fldChar w:fldCharType="end"/>
        </w:r>
        <w:r>
          <w:t>.</w:t>
        </w:r>
      </w:ins>
    </w:p>
    <w:p w14:paraId="4F45E7C4" w14:textId="77777777" w:rsidR="008A4106" w:rsidRDefault="00000000">
      <w:pPr>
        <w:pStyle w:val="BodyText"/>
        <w:rPr>
          <w:ins w:id="64" w:author="Revised R1" w:date="2023-11-29T10:42:00Z"/>
        </w:rPr>
      </w:pPr>
      <w:ins w:id="65" w:author="Revised R1" w:date="2023-11-29T10:42:00Z">
        <w:r>
          <w:t>A special aspect about real-world data, such as administrative insurance claims and electronic health records, is that these data are typically not collected for the primary purposes of doing research but rather for reasons of billing or clinical documentation. Hence, being transparent about the data provenance, pre-processing steps and operationalization of exposures, outcomes and covariates is of critical importance</w:t>
        </w:r>
        <w:r>
          <w:rPr>
            <w:vertAlign w:val="superscript"/>
          </w:rPr>
          <w:t>20</w:t>
        </w:r>
        <w:r>
          <w:t xml:space="preserve"> and should be part of the repository’s metadata. This can come in form of codebooks, data dictionaries, literate programming scripts (e.g., Quarto) or other applicable documentation files. Developing reproducible and well documented functions or packages as well as inline commenting of programming code can further enhance the transparency and readability of analytic code.</w:t>
        </w:r>
        <w:r>
          <w:rPr>
            <w:vertAlign w:val="superscript"/>
          </w:rPr>
          <w:t>21</w:t>
        </w:r>
      </w:ins>
    </w:p>
    <w:p w14:paraId="47D91A9A" w14:textId="7D31B51B" w:rsidR="008A4106" w:rsidRDefault="00000000">
      <w:pPr>
        <w:pStyle w:val="BodyText"/>
      </w:pPr>
      <w:r>
        <w:t>To speed up these initial steps, we provide a pre-populated template of such a structured study repository based on the HARPER protocol</w:t>
      </w:r>
      <w:r>
        <w:rPr>
          <w:vertAlign w:val="superscript"/>
        </w:rPr>
        <w:t>8</w:t>
      </w:r>
      <w:r>
        <w:t xml:space="preserve"> template under </w:t>
      </w:r>
      <w:hyperlink r:id="rId14">
        <w:r>
          <w:rPr>
            <w:rStyle w:val="Hyperlink"/>
          </w:rPr>
          <w:t>https://gitlab-scm.partners.org/drugepi/harper</w:t>
        </w:r>
      </w:hyperlink>
      <w:r>
        <w:t xml:space="preserve">. HARPER is a harmonized study protocol template endorsed by the International Society of Pharmacoepidemiology and the International Society of Pharmacoeconomics and Outcomes Research. The pre-populated structured study repository template is publicly available and can be </w:t>
      </w:r>
      <w:del w:id="66" w:author="Revised R1" w:date="2023-11-29T10:42:00Z">
        <w:r>
          <w:rPr>
            <w:rStyle w:val="VerbatimChar"/>
          </w:rPr>
          <w:lastRenderedPageBreak/>
          <w:delText>forked</w:delText>
        </w:r>
        <w:r>
          <w:rPr>
            <w:vertAlign w:val="superscript"/>
          </w:rPr>
          <w:delText>21</w:delText>
        </w:r>
      </w:del>
      <w:ins w:id="67" w:author="Revised R1" w:date="2023-11-29T10:42:00Z">
        <w:r>
          <w:rPr>
            <w:rStyle w:val="VerbatimChar"/>
          </w:rPr>
          <w:t>forked</w:t>
        </w:r>
        <w:r>
          <w:rPr>
            <w:vertAlign w:val="superscript"/>
          </w:rPr>
          <w:t>22</w:t>
        </w:r>
      </w:ins>
      <w:r>
        <w:t xml:space="preserve"> to initiate a new project (see instructions in the template repository under the provided link).</w:t>
      </w:r>
    </w:p>
    <w:p w14:paraId="6EDE5BF6" w14:textId="77777777" w:rsidR="008A4106" w:rsidRDefault="00000000">
      <w:pPr>
        <w:pStyle w:val="Heading2"/>
      </w:pPr>
      <w:bookmarkStart w:id="68" w:name="the-git-workflow"/>
      <w:bookmarkEnd w:id="50"/>
      <w:r>
        <w:t>3.5 The git workflow</w:t>
      </w:r>
    </w:p>
    <w:p w14:paraId="637ADA49" w14:textId="77777777" w:rsidR="008A4106" w:rsidRDefault="00000000">
      <w:pPr>
        <w:pStyle w:val="FirstParagraph"/>
      </w:pPr>
      <w:r>
        <w:t xml:space="preserve">The most essential steps of a git workflow are summarized in </w:t>
      </w:r>
      <w:hyperlink w:anchor="fig-workflow">
        <w:r>
          <w:rPr>
            <w:rStyle w:val="Hyperlink"/>
          </w:rPr>
          <w:t>Figure 3</w:t>
        </w:r>
      </w:hyperlink>
      <w:r>
        <w:t xml:space="preserve"> and in the </w:t>
      </w:r>
      <w:r>
        <w:rPr>
          <w:b/>
          <w:bCs/>
        </w:rPr>
        <w:t>Supplementary Material</w:t>
      </w:r>
      <w:r>
        <w:t>.</w:t>
      </w:r>
    </w:p>
    <w:p w14:paraId="7B150E57" w14:textId="77777777" w:rsidR="008A4106" w:rsidRDefault="00000000">
      <w:pPr>
        <w:pStyle w:val="Heading3"/>
        <w:rPr>
          <w:ins w:id="69" w:author="Revised R1" w:date="2023-11-29T10:42:00Z"/>
        </w:rPr>
      </w:pPr>
      <w:bookmarkStart w:id="70" w:name="pull-fetch-merge"/>
      <w:r>
        <w:t xml:space="preserve">3.5.1 </w:t>
      </w:r>
      <w:ins w:id="71" w:author="Revised R1" w:date="2023-11-29T10:42:00Z">
        <w:r>
          <w:t>Synchronize changes from a remote repository to a local repository (</w:t>
        </w:r>
        <w:r>
          <w:rPr>
            <w:rStyle w:val="VerbatimChar"/>
          </w:rPr>
          <w:t>pull</w:t>
        </w:r>
        <w:r>
          <w:t xml:space="preserve">, </w:t>
        </w:r>
        <w:r>
          <w:rPr>
            <w:rStyle w:val="VerbatimChar"/>
          </w:rPr>
          <w:t>fetch</w:t>
        </w:r>
        <w:r>
          <w:t xml:space="preserve">, </w:t>
        </w:r>
        <w:r>
          <w:rPr>
            <w:rStyle w:val="VerbatimChar"/>
          </w:rPr>
          <w:t>merge</w:t>
        </w:r>
        <w:r>
          <w:t xml:space="preserve"> and </w:t>
        </w:r>
        <w:r>
          <w:rPr>
            <w:rStyle w:val="VerbatimChar"/>
          </w:rPr>
          <w:t>rebase</w:t>
        </w:r>
        <w:r>
          <w:t>)</w:t>
        </w:r>
      </w:ins>
    </w:p>
    <w:p w14:paraId="71D4080E" w14:textId="77777777" w:rsidR="008A4106" w:rsidRDefault="00000000">
      <w:pPr>
        <w:pStyle w:val="FirstParagraph"/>
        <w:rPr>
          <w:ins w:id="72" w:author="Revised R1" w:date="2023-11-29T10:42:00Z"/>
        </w:rPr>
      </w:pPr>
      <w:ins w:id="73" w:author="Revised R1" w:date="2023-11-29T10:42:00Z">
        <w:r>
          <w:t xml:space="preserve">Especially when working collaboratively with multiple users on a remote repository, it is usually good practice to synchronize the status of one’s local repository and the remote repository before making any changes since there could be potential modifications and updates already made by others. To avoid any conflicts between two different versions and always work with the most recent version of a file, the first step of the git workflow involves a </w:t>
        </w:r>
        <w:r>
          <w:rPr>
            <w:rStyle w:val="VerbatimChar"/>
          </w:rPr>
          <w:t>git pull</w:t>
        </w:r>
        <w:r>
          <w:t xml:space="preserve"> or </w:t>
        </w:r>
        <w:r>
          <w:rPr>
            <w:rStyle w:val="VerbatimChar"/>
          </w:rPr>
          <w:t>git fetch</w:t>
        </w:r>
        <w:r>
          <w:t xml:space="preserve"> command.</w:t>
        </w:r>
      </w:ins>
    </w:p>
    <w:p w14:paraId="6E45E2DD" w14:textId="77777777" w:rsidR="008A4106" w:rsidRDefault="00000000">
      <w:pPr>
        <w:pStyle w:val="Compact"/>
        <w:numPr>
          <w:ilvl w:val="0"/>
          <w:numId w:val="306"/>
        </w:numPr>
        <w:rPr>
          <w:ins w:id="74" w:author="Revised R1" w:date="2023-11-29T10:42:00Z"/>
        </w:rPr>
      </w:pPr>
      <w:ins w:id="75" w:author="Revised R1" w:date="2023-11-29T10:42:00Z">
        <w:r>
          <w:rPr>
            <w:rStyle w:val="VerbatimChar"/>
          </w:rPr>
          <w:t>git fetch</w:t>
        </w:r>
        <w:r>
          <w:t xml:space="preserve"> downloads any changes made to a remote repository into a user’s local repository. However, the command isolates the potentially modified files from the state of the existing local files. This is useful since it enables users to safely review changes using </w:t>
        </w:r>
        <w:r>
          <w:rPr>
            <w:rStyle w:val="VerbatimChar"/>
          </w:rPr>
          <w:t>git log</w:t>
        </w:r>
        <w:r>
          <w:t xml:space="preserve"> (we will cover this in more detail in </w:t>
        </w:r>
        <w:r>
          <w:fldChar w:fldCharType="begin"/>
        </w:r>
        <w:r>
          <w:instrText>HYPERLINK \l "sec-tracking-changes" \h</w:instrText>
        </w:r>
        <w:r>
          <w:fldChar w:fldCharType="separate"/>
        </w:r>
        <w:r>
          <w:rPr>
            <w:rStyle w:val="Hyperlink"/>
          </w:rPr>
          <w:t>Section 3.7</w:t>
        </w:r>
        <w:r>
          <w:rPr>
            <w:rStyle w:val="Hyperlink"/>
          </w:rPr>
          <w:fldChar w:fldCharType="end"/>
        </w:r>
        <w:r>
          <w:t xml:space="preserve">) before integrating those locally. To eventually allow the integration of these changes locally, users can do so using the </w:t>
        </w:r>
        <w:r>
          <w:rPr>
            <w:rStyle w:val="VerbatimChar"/>
          </w:rPr>
          <w:t>git merge</w:t>
        </w:r>
        <w:r>
          <w:t xml:space="preserve"> or </w:t>
        </w:r>
        <w:r>
          <w:rPr>
            <w:rStyle w:val="VerbatimChar"/>
          </w:rPr>
          <w:t>git rebase</w:t>
        </w:r>
        <w:r>
          <w:t xml:space="preserve"> command. The difference between these two commands is how the history of the versions between different snapshots of the repository is tracked, for which </w:t>
        </w:r>
        <w:r>
          <w:rPr>
            <w:rStyle w:val="VerbatimChar"/>
          </w:rPr>
          <w:t>git merge</w:t>
        </w:r>
        <w:r>
          <w:t xml:space="preserve"> is more common, simpler and less error-prone and </w:t>
        </w:r>
        <w:r>
          <w:rPr>
            <w:rStyle w:val="VerbatimChar"/>
          </w:rPr>
          <w:t>git rebase</w:t>
        </w:r>
        <w:r>
          <w:t xml:space="preserve"> is a more advanced feature (for the purpose of this manuscript we will mostly focus on </w:t>
        </w:r>
        <w:r>
          <w:rPr>
            <w:rStyle w:val="VerbatimChar"/>
          </w:rPr>
          <w:t>git merge</w:t>
        </w:r>
        <w:r>
          <w:t>).</w:t>
        </w:r>
      </w:ins>
    </w:p>
    <w:p w14:paraId="0A1D3A24" w14:textId="77777777" w:rsidR="008A4106" w:rsidRDefault="00000000">
      <w:pPr>
        <w:pStyle w:val="SourceCode"/>
        <w:rPr>
          <w:ins w:id="76" w:author="Revised R1" w:date="2023-11-29T10:42:00Z"/>
        </w:rPr>
      </w:pPr>
      <w:ins w:id="77" w:author="Revised R1" w:date="2023-11-29T10:42:00Z">
        <w:r>
          <w:rPr>
            <w:rStyle w:val="CommentTok"/>
          </w:rPr>
          <w:t># fetch ("download") updated version of a remote repository</w:t>
        </w:r>
        <w:r>
          <w:br/>
        </w:r>
        <w:r>
          <w:rPr>
            <w:rStyle w:val="FunctionTok"/>
          </w:rPr>
          <w:t>git</w:t>
        </w:r>
        <w:r>
          <w:rPr>
            <w:rStyle w:val="NormalTok"/>
          </w:rPr>
          <w:t xml:space="preserve"> fetch </w:t>
        </w:r>
        <w:r>
          <w:br/>
        </w:r>
        <w:r>
          <w:br/>
        </w:r>
        <w:r>
          <w:rPr>
            <w:rStyle w:val="CommentTok"/>
          </w:rPr>
          <w:t># use merge to integrate these changes into local files using merge</w:t>
        </w:r>
        <w:r>
          <w:br/>
        </w:r>
        <w:r>
          <w:rPr>
            <w:rStyle w:val="FunctionTok"/>
          </w:rPr>
          <w:t>git</w:t>
        </w:r>
        <w:r>
          <w:rPr>
            <w:rStyle w:val="NormalTok"/>
          </w:rPr>
          <w:t xml:space="preserve"> merge</w:t>
        </w:r>
      </w:ins>
    </w:p>
    <w:p w14:paraId="1E4C2250" w14:textId="77777777" w:rsidR="008A4106" w:rsidRDefault="00000000">
      <w:pPr>
        <w:pStyle w:val="Compact"/>
        <w:numPr>
          <w:ilvl w:val="0"/>
          <w:numId w:val="307"/>
        </w:numPr>
        <w:rPr>
          <w:ins w:id="78" w:author="Revised R1" w:date="2023-11-29T10:42:00Z"/>
        </w:rPr>
      </w:pPr>
      <w:ins w:id="79" w:author="Revised R1" w:date="2023-11-29T10:42:00Z">
        <w:r>
          <w:rPr>
            <w:rStyle w:val="VerbatimChar"/>
          </w:rPr>
          <w:lastRenderedPageBreak/>
          <w:t>git pull</w:t>
        </w:r>
        <w:r>
          <w:t xml:space="preserve"> combines </w:t>
        </w:r>
        <w:r>
          <w:rPr>
            <w:rStyle w:val="VerbatimChar"/>
          </w:rPr>
          <w:t>git fetch</w:t>
        </w:r>
        <w:r>
          <w:t xml:space="preserve"> and </w:t>
        </w:r>
        <w:r>
          <w:rPr>
            <w:rStyle w:val="VerbatimChar"/>
          </w:rPr>
          <w:t>git merge</w:t>
        </w:r>
        <w:r>
          <w:t xml:space="preserve"> in one command and directly downloads </w:t>
        </w:r>
        <w:r>
          <w:rPr>
            <w:u w:val="single"/>
          </w:rPr>
          <w:t>and</w:t>
        </w:r>
        <w:r>
          <w:t xml:space="preserve"> integrates all changes from a remote repository locally.</w:t>
        </w:r>
      </w:ins>
    </w:p>
    <w:p w14:paraId="69CD297B" w14:textId="77777777" w:rsidR="008A4106" w:rsidRDefault="00000000">
      <w:pPr>
        <w:pStyle w:val="SourceCode"/>
        <w:rPr>
          <w:ins w:id="80" w:author="Revised R1" w:date="2023-11-29T10:42:00Z"/>
        </w:rPr>
      </w:pPr>
      <w:ins w:id="81" w:author="Revised R1" w:date="2023-11-29T10:42:00Z">
        <w:r>
          <w:rPr>
            <w:rStyle w:val="CommentTok"/>
          </w:rPr>
          <w:t xml:space="preserve"># </w:t>
        </w:r>
        <w:proofErr w:type="gramStart"/>
        <w:r>
          <w:rPr>
            <w:rStyle w:val="CommentTok"/>
          </w:rPr>
          <w:t>download</w:t>
        </w:r>
        <w:proofErr w:type="gramEnd"/>
        <w:r>
          <w:rPr>
            <w:rStyle w:val="CommentTok"/>
          </w:rPr>
          <w:t xml:space="preserve"> and integrate content from remote to local</w:t>
        </w:r>
        <w:r>
          <w:br/>
        </w:r>
        <w:r>
          <w:rPr>
            <w:rStyle w:val="FunctionTok"/>
          </w:rPr>
          <w:t>git</w:t>
        </w:r>
        <w:r>
          <w:rPr>
            <w:rStyle w:val="NormalTok"/>
          </w:rPr>
          <w:t xml:space="preserve"> pull</w:t>
        </w:r>
      </w:ins>
    </w:p>
    <w:p w14:paraId="7EBD4C64" w14:textId="77777777" w:rsidR="008A4106" w:rsidRDefault="00000000">
      <w:pPr>
        <w:pStyle w:val="FirstParagraph"/>
        <w:rPr>
          <w:moveTo w:id="82" w:author="Revised R1" w:date="2023-11-29T10:42:00Z"/>
        </w:rPr>
      </w:pPr>
      <w:moveToRangeStart w:id="83" w:author="Revised R1" w:date="2023-11-29T10:42:00Z" w:name="move152146945"/>
      <w:moveTo w:id="84" w:author="Revised R1" w:date="2023-11-29T10:42:00Z">
        <w:r>
          <w:t>Occasionally it can occur that two collaborators made conflicting changes to the same file or even to the same line of code. While Git is generally good at automatically integrating (</w:t>
        </w:r>
        <w:r>
          <w:rPr>
            <w:rStyle w:val="VerbatimChar"/>
          </w:rPr>
          <w:t>merging</w:t>
        </w:r>
        <w:r>
          <w:t>) new changes, Git will notify the user to resolve a major conflict by editing the conflicting file if Git cannot automatically determine what is correct (e.g., if one collaborator has made changes to a line of code and the other completely deleted it).</w:t>
        </w:r>
      </w:moveTo>
    </w:p>
    <w:p w14:paraId="3F288A12" w14:textId="77777777" w:rsidR="008A4106" w:rsidRDefault="00000000">
      <w:pPr>
        <w:pStyle w:val="Heading3"/>
      </w:pPr>
      <w:bookmarkStart w:id="85" w:name="sec-stage-and-commit-changes"/>
      <w:bookmarkEnd w:id="70"/>
      <w:moveToRangeEnd w:id="83"/>
      <w:ins w:id="86" w:author="Revised R1" w:date="2023-11-29T10:42:00Z">
        <w:r>
          <w:t xml:space="preserve">3.5.2 </w:t>
        </w:r>
      </w:ins>
      <w:r>
        <w:t xml:space="preserve">Stage and commit </w:t>
      </w:r>
      <w:proofErr w:type="gramStart"/>
      <w:r>
        <w:t>changes</w:t>
      </w:r>
      <w:proofErr w:type="gramEnd"/>
    </w:p>
    <w:p w14:paraId="1145A40B" w14:textId="028EF3C1" w:rsidR="008A4106" w:rsidRDefault="00000000">
      <w:pPr>
        <w:pStyle w:val="FirstParagraph"/>
      </w:pPr>
      <w:del w:id="87" w:author="Revised R1" w:date="2023-11-29T10:42:00Z">
        <w:r>
          <w:delText xml:space="preserve">As introduced before, </w:delText>
        </w:r>
      </w:del>
      <w:r>
        <w:t xml:space="preserve">Git allows researchers to keep track of changes by making snapshots of the repository every time the state of a project is saved. In Git terms, this fundamental step is referred to as a </w:t>
      </w:r>
      <w:r>
        <w:rPr>
          <w:rStyle w:val="VerbatimChar"/>
        </w:rPr>
        <w:t>commit</w:t>
      </w:r>
      <w:del w:id="88" w:author="Revised R1" w:date="2023-11-29T10:42:00Z">
        <w:r>
          <w:delText>.</w:delText>
        </w:r>
      </w:del>
      <w:ins w:id="89" w:author="Revised R1" w:date="2023-11-29T10:42:00Z">
        <w:r>
          <w:t xml:space="preserve"> and it enables users to compare code versions across snapshots.</w:t>
        </w:r>
      </w:ins>
      <w:r>
        <w:t xml:space="preserve"> Generally, it is up to the user when to commit, which files to commit and how the commit should be documented in a </w:t>
      </w:r>
      <w:r>
        <w:rPr>
          <w:rStyle w:val="VerbatimChar"/>
        </w:rPr>
        <w:t>commit message</w:t>
      </w:r>
      <w:r>
        <w:t>.</w:t>
      </w:r>
      <w:ins w:id="90" w:author="Revised R1" w:date="2023-11-29T10:42:00Z">
        <w:r>
          <w:t xml:space="preserve"> However, it is best practice to </w:t>
        </w:r>
        <w:r>
          <w:rPr>
            <w:i/>
            <w:iCs/>
          </w:rPr>
          <w:t>commit early and often</w:t>
        </w:r>
        <w:r>
          <w:t>. That is, smaller and more granular commits that reflect a single unit of work (e.g., a change of selected confounders to adjust for) make it easier to comprehend the changes and associated analytic results and revert potential errors.</w:t>
        </w:r>
      </w:ins>
    </w:p>
    <w:p w14:paraId="37B2E2C2" w14:textId="77777777" w:rsidR="008A4106" w:rsidRDefault="00000000">
      <w:pPr>
        <w:pStyle w:val="BodyText"/>
      </w:pPr>
      <w:r>
        <w:t xml:space="preserve">To determine which files should be selected (or </w:t>
      </w:r>
      <w:r>
        <w:rPr>
          <w:rStyle w:val="VerbatimChar"/>
        </w:rPr>
        <w:t>staged</w:t>
      </w:r>
      <w:r>
        <w:t xml:space="preserve">) for a new commit, the </w:t>
      </w:r>
      <w:r>
        <w:rPr>
          <w:rStyle w:val="VerbatimChar"/>
        </w:rPr>
        <w:t>git add</w:t>
      </w:r>
      <w:r>
        <w:t xml:space="preserve"> command is used followed by the name(s) of the files that should be committed or a ’</w:t>
      </w:r>
      <w:r>
        <w:rPr>
          <w:rStyle w:val="VerbatimChar"/>
        </w:rPr>
        <w:t>.'</w:t>
      </w:r>
      <w:r>
        <w:t xml:space="preserve"> to stage all changes present in the current repository.</w:t>
      </w:r>
    </w:p>
    <w:p w14:paraId="64B1FF1F" w14:textId="77777777" w:rsidR="008A4106" w:rsidRDefault="00000000">
      <w:pPr>
        <w:pStyle w:val="SourceCode"/>
      </w:pPr>
      <w:r>
        <w:rPr>
          <w:rStyle w:val="CommentTok"/>
        </w:rPr>
        <w:t># Examplary staging command</w:t>
      </w:r>
      <w:r>
        <w:br/>
      </w:r>
      <w:r>
        <w:rPr>
          <w:rStyle w:val="FunctionTok"/>
        </w:rPr>
        <w:t>git</w:t>
      </w:r>
      <w:r>
        <w:rPr>
          <w:rStyle w:val="NormalTok"/>
        </w:rPr>
        <w:t xml:space="preserve"> add </w:t>
      </w:r>
      <w:r>
        <w:rPr>
          <w:rStyle w:val="StringTok"/>
        </w:rPr>
        <w:t>'scripts/03_propensity_score_analysis.R'</w:t>
      </w:r>
    </w:p>
    <w:p w14:paraId="1B952F84" w14:textId="77777777" w:rsidR="008A4106" w:rsidRDefault="00000000">
      <w:pPr>
        <w:pStyle w:val="FirstParagraph"/>
      </w:pPr>
      <w:r>
        <w:t xml:space="preserve">Once all files that should be committed in the same step are staged, the </w:t>
      </w:r>
      <w:r>
        <w:rPr>
          <w:rStyle w:val="VerbatimChar"/>
        </w:rPr>
        <w:t>git commit</w:t>
      </w:r>
      <w:r>
        <w:t xml:space="preserve"> command will create a local snapshot of the changes. The </w:t>
      </w:r>
      <w:r>
        <w:rPr>
          <w:rStyle w:val="VerbatimChar"/>
        </w:rPr>
        <w:t>-m</w:t>
      </w:r>
      <w:r>
        <w:t xml:space="preserve"> suffix and quoted text after the command represent the commit message, i.e., an informative yet brief comment on what changes were performed.</w:t>
      </w:r>
    </w:p>
    <w:p w14:paraId="454C99F8" w14:textId="77777777" w:rsidR="008A4106" w:rsidRDefault="00000000">
      <w:pPr>
        <w:pStyle w:val="SourceCode"/>
      </w:pPr>
      <w:r>
        <w:rPr>
          <w:rStyle w:val="CommentTok"/>
        </w:rPr>
        <w:lastRenderedPageBreak/>
        <w:t># Examplary commit command</w:t>
      </w:r>
      <w:r>
        <w:br/>
      </w:r>
      <w:r>
        <w:rPr>
          <w:rStyle w:val="FunctionTok"/>
        </w:rPr>
        <w:t>git</w:t>
      </w:r>
      <w:r>
        <w:rPr>
          <w:rStyle w:val="NormalTok"/>
        </w:rPr>
        <w:t xml:space="preserve"> commit </w:t>
      </w:r>
      <w:r>
        <w:rPr>
          <w:rStyle w:val="AttributeTok"/>
        </w:rPr>
        <w:t>-m</w:t>
      </w:r>
      <w:r>
        <w:rPr>
          <w:rStyle w:val="NormalTok"/>
        </w:rPr>
        <w:t xml:space="preserve"> </w:t>
      </w:r>
      <w:r>
        <w:rPr>
          <w:rStyle w:val="StringTok"/>
        </w:rPr>
        <w:t>'added title to plot illustrating propensity score overlap'</w:t>
      </w:r>
    </w:p>
    <w:p w14:paraId="26BB8FB8" w14:textId="77777777" w:rsidR="008A4106" w:rsidRDefault="00000000">
      <w:pPr>
        <w:pStyle w:val="FirstParagraph"/>
      </w:pPr>
      <w:r>
        <w:t xml:space="preserve">Every time a user makes a commit to create a snapshot of the work, </w:t>
      </w:r>
      <w:r>
        <w:rPr>
          <w:rStyle w:val="VerbatimChar"/>
        </w:rPr>
        <w:t>Git</w:t>
      </w:r>
      <w:r>
        <w:t xml:space="preserve"> creates a unique hash (a 40-character string created by a </w:t>
      </w:r>
      <w:r>
        <w:rPr>
          <w:b/>
          <w:bCs/>
        </w:rPr>
        <w:t>simple hashing algorithm</w:t>
      </w:r>
      <w:r>
        <w:t xml:space="preserve"> [SHA]) which can be seen as an “ID” of the snapshot which enables users to comprehend every change made and revert back to any snapshot of the repository. </w:t>
      </w:r>
      <w:hyperlink w:anchor="fig-stage-commit-RStudio-gui">
        <w:r>
          <w:rPr>
            <w:rStyle w:val="Hyperlink"/>
          </w:rPr>
          <w:t>Figure 4</w:t>
        </w:r>
      </w:hyperlink>
      <w:r>
        <w:t xml:space="preserve"> illustrates the equivalent steps in </w:t>
      </w:r>
      <w:ins w:id="91" w:author="Revised R1" w:date="2023-11-29T10:42:00Z">
        <w:r>
          <w:t xml:space="preserve">the </w:t>
        </w:r>
      </w:ins>
      <w:r>
        <w:t>RStudio GUI.</w:t>
      </w:r>
    </w:p>
    <w:p w14:paraId="04854A68" w14:textId="4129DEA6" w:rsidR="008A4106" w:rsidRDefault="00000000">
      <w:pPr>
        <w:pStyle w:val="BodyText"/>
      </w:pPr>
      <w:r>
        <w:t xml:space="preserve">If any file(s) in the study repository should not be tracked and hence not be synchronized with the remote repository (e.g., because they include confidential information that should not be visible to others like database credentials), these can be specified in the </w:t>
      </w:r>
      <w:r>
        <w:rPr>
          <w:rStyle w:val="VerbatimChar"/>
        </w:rPr>
        <w:t>.gitignore</w:t>
      </w:r>
      <w:r>
        <w:t xml:space="preserve"> file which is typically located in the root directory of the repository. To create </w:t>
      </w:r>
      <w:proofErr w:type="gramStart"/>
      <w:r>
        <w:t xml:space="preserve">a </w:t>
      </w:r>
      <w:r>
        <w:rPr>
          <w:rStyle w:val="VerbatimChar"/>
        </w:rPr>
        <w:t>.gitignore</w:t>
      </w:r>
      <w:proofErr w:type="gramEnd"/>
      <w:r>
        <w:t xml:space="preserve"> file, a user can either auto-generate it upon initialization of the repository on GitHub (</w:t>
      </w:r>
      <w:r>
        <w:rPr>
          <w:b/>
          <w:bCs/>
        </w:rPr>
        <w:t>Supplementary Figure 2</w:t>
      </w:r>
      <w:r>
        <w:t xml:space="preserve">) or manually add a text file called </w:t>
      </w:r>
      <w:r>
        <w:rPr>
          <w:rStyle w:val="VerbatimChar"/>
        </w:rPr>
        <w:t>.gitignore</w:t>
      </w:r>
      <w:r>
        <w:t xml:space="preserve"> to the root directory</w:t>
      </w:r>
      <w:del w:id="92" w:author="Revised R1" w:date="2023-11-29T10:42:00Z">
        <w:r>
          <w:delText>.</w:delText>
        </w:r>
      </w:del>
      <w:ins w:id="93" w:author="Revised R1" w:date="2023-11-29T10:42:00Z">
        <w:r>
          <w:t xml:space="preserve"> (more information in </w:t>
        </w:r>
        <w:r>
          <w:fldChar w:fldCharType="begin"/>
        </w:r>
        <w:r>
          <w:instrText>HYPERLINK \l "sec-security" \h</w:instrText>
        </w:r>
        <w:r>
          <w:fldChar w:fldCharType="separate"/>
        </w:r>
        <w:r>
          <w:rPr>
            <w:rStyle w:val="Hyperlink"/>
          </w:rPr>
          <w:t>Section 3.9</w:t>
        </w:r>
        <w:r>
          <w:rPr>
            <w:rStyle w:val="Hyperlink"/>
          </w:rPr>
          <w:fldChar w:fldCharType="end"/>
        </w:r>
        <w:r>
          <w:t>).</w:t>
        </w:r>
      </w:ins>
    </w:p>
    <w:p w14:paraId="088432FA" w14:textId="77777777" w:rsidR="008A4106" w:rsidRDefault="00000000">
      <w:pPr>
        <w:pStyle w:val="Heading3"/>
        <w:rPr>
          <w:ins w:id="94" w:author="Revised R1" w:date="2023-11-29T10:42:00Z"/>
        </w:rPr>
      </w:pPr>
      <w:bookmarkStart w:id="95" w:name="sec-tags"/>
      <w:bookmarkEnd w:id="85"/>
      <w:ins w:id="96" w:author="Revised R1" w:date="2023-11-29T10:42:00Z">
        <w:r>
          <w:t>3.5.3 Tags (</w:t>
        </w:r>
        <w:r>
          <w:rPr>
            <w:rStyle w:val="VerbatimChar"/>
          </w:rPr>
          <w:t>tag</w:t>
        </w:r>
        <w:r>
          <w:t>)</w:t>
        </w:r>
      </w:ins>
    </w:p>
    <w:p w14:paraId="52A46754" w14:textId="77777777" w:rsidR="008A4106" w:rsidRDefault="00000000">
      <w:pPr>
        <w:pStyle w:val="FirstParagraph"/>
        <w:rPr>
          <w:ins w:id="97" w:author="Revised R1" w:date="2023-11-29T10:42:00Z"/>
        </w:rPr>
      </w:pPr>
      <w:ins w:id="98" w:author="Revised R1" w:date="2023-11-29T10:42:00Z">
        <w:r>
          <w:t xml:space="preserve">A handy </w:t>
        </w:r>
        <w:r>
          <w:rPr>
            <w:rStyle w:val="VerbatimChar"/>
          </w:rPr>
          <w:t>Git</w:t>
        </w:r>
        <w:r>
          <w:t xml:space="preserve"> feature to highlight particularly important commits, snapshots, code/software releases or milestones of a project is </w:t>
        </w:r>
        <w:r>
          <w:rPr>
            <w:rStyle w:val="VerbatimChar"/>
          </w:rPr>
          <w:t>tagging</w:t>
        </w:r>
        <w:r>
          <w:t>. In context of RWE studies, this can be a specific version of an analysis, e.g., the one used for a regulatory submission or the completion of a manuscript version or revision.</w:t>
        </w:r>
      </w:ins>
    </w:p>
    <w:p w14:paraId="081CD870" w14:textId="77777777" w:rsidR="008A4106" w:rsidRDefault="00000000">
      <w:pPr>
        <w:pStyle w:val="BodyText"/>
        <w:rPr>
          <w:ins w:id="99" w:author="Revised R1" w:date="2023-11-29T10:42:00Z"/>
        </w:rPr>
      </w:pPr>
      <w:ins w:id="100" w:author="Revised R1" w:date="2023-11-29T10:42:00Z">
        <w:r>
          <w:t>Tags can be annotated with a semantic identifier and tag message, e.g.,</w:t>
        </w:r>
      </w:ins>
    </w:p>
    <w:p w14:paraId="55A7E8C6" w14:textId="77777777" w:rsidR="008A4106" w:rsidRDefault="00000000">
      <w:pPr>
        <w:pStyle w:val="SourceCode"/>
        <w:rPr>
          <w:ins w:id="101" w:author="Revised R1" w:date="2023-11-29T10:42:00Z"/>
        </w:rPr>
      </w:pPr>
      <w:ins w:id="102" w:author="Revised R1" w:date="2023-11-29T10:42:00Z">
        <w:r>
          <w:rPr>
            <w:rStyle w:val="FunctionTok"/>
          </w:rPr>
          <w:t>git</w:t>
        </w:r>
        <w:r>
          <w:rPr>
            <w:rStyle w:val="NormalTok"/>
          </w:rPr>
          <w:t xml:space="preserve"> tag </w:t>
        </w:r>
        <w:r>
          <w:rPr>
            <w:rStyle w:val="AttributeTok"/>
          </w:rPr>
          <w:t>-a</w:t>
        </w:r>
        <w:r>
          <w:rPr>
            <w:rStyle w:val="NormalTok"/>
          </w:rPr>
          <w:t xml:space="preserve"> v2.0 </w:t>
        </w:r>
        <w:r>
          <w:rPr>
            <w:rStyle w:val="AttributeTok"/>
          </w:rPr>
          <w:t>-m</w:t>
        </w:r>
        <w:r>
          <w:rPr>
            <w:rStyle w:val="NormalTok"/>
          </w:rPr>
          <w:t xml:space="preserve"> </w:t>
        </w:r>
        <w:r>
          <w:rPr>
            <w:rStyle w:val="StringTok"/>
          </w:rPr>
          <w:t>"Revised (R1) manuscript version"</w:t>
        </w:r>
      </w:ins>
    </w:p>
    <w:p w14:paraId="2599D497" w14:textId="77777777" w:rsidR="008A4106" w:rsidRDefault="00000000">
      <w:pPr>
        <w:pStyle w:val="FirstParagraph"/>
        <w:rPr>
          <w:ins w:id="103" w:author="Revised R1" w:date="2023-11-29T10:42:00Z"/>
        </w:rPr>
      </w:pPr>
      <w:ins w:id="104" w:author="Revised R1" w:date="2023-11-29T10:42:00Z">
        <w:r>
          <w:t>All created tags can be displayed using the following command:</w:t>
        </w:r>
      </w:ins>
    </w:p>
    <w:p w14:paraId="197D6479" w14:textId="77777777" w:rsidR="008A4106" w:rsidRDefault="00000000">
      <w:pPr>
        <w:pStyle w:val="SourceCode"/>
        <w:rPr>
          <w:ins w:id="105" w:author="Revised R1" w:date="2023-11-29T10:42:00Z"/>
        </w:rPr>
      </w:pPr>
      <w:ins w:id="106" w:author="Revised R1" w:date="2023-11-29T10:42:00Z">
        <w:r>
          <w:rPr>
            <w:rStyle w:val="FunctionTok"/>
          </w:rPr>
          <w:t>git</w:t>
        </w:r>
        <w:r>
          <w:rPr>
            <w:rStyle w:val="NormalTok"/>
          </w:rPr>
          <w:t xml:space="preserve"> tag</w:t>
        </w:r>
      </w:ins>
    </w:p>
    <w:p w14:paraId="7A843199" w14:textId="77777777" w:rsidR="008A4106" w:rsidRDefault="00000000">
      <w:pPr>
        <w:pStyle w:val="Heading2"/>
      </w:pPr>
      <w:bookmarkStart w:id="107" w:name="X62fdf960d46a99a40c44e845a34e4d2d69be0af"/>
      <w:bookmarkEnd w:id="68"/>
      <w:bookmarkEnd w:id="95"/>
      <w:r>
        <w:t xml:space="preserve">3.6 Synchronize changes with remote </w:t>
      </w:r>
      <w:proofErr w:type="gramStart"/>
      <w:r>
        <w:t>repository</w:t>
      </w:r>
      <w:proofErr w:type="gramEnd"/>
    </w:p>
    <w:p w14:paraId="3C6FAAE6" w14:textId="77777777" w:rsidR="008A4106" w:rsidRDefault="00000000">
      <w:pPr>
        <w:pStyle w:val="Heading3"/>
      </w:pPr>
      <w:bookmarkStart w:id="108" w:name="synchronize-local-changes-to-remote-push"/>
      <w:r>
        <w:t>3.6.1 Synchronize local changes to remote (</w:t>
      </w:r>
      <w:r>
        <w:rPr>
          <w:rStyle w:val="VerbatimChar"/>
        </w:rPr>
        <w:t>push</w:t>
      </w:r>
      <w:r>
        <w:t>)</w:t>
      </w:r>
    </w:p>
    <w:p w14:paraId="22FC1E2F" w14:textId="77777777" w:rsidR="008A4106" w:rsidRDefault="00000000">
      <w:pPr>
        <w:pStyle w:val="FirstParagraph"/>
      </w:pPr>
      <w:r>
        <w:t xml:space="preserve">To synchronize the local changes, the next step involves the upload of our commits to the remote repository on GitHub via the </w:t>
      </w:r>
      <w:r>
        <w:rPr>
          <w:rStyle w:val="VerbatimChar"/>
        </w:rPr>
        <w:t>push</w:t>
      </w:r>
      <w:r>
        <w:t xml:space="preserve"> command.</w:t>
      </w:r>
    </w:p>
    <w:p w14:paraId="3D1EC8BE" w14:textId="77777777" w:rsidR="008A4106" w:rsidRDefault="00000000">
      <w:pPr>
        <w:pStyle w:val="SourceCode"/>
      </w:pPr>
      <w:r>
        <w:rPr>
          <w:rStyle w:val="CommentTok"/>
        </w:rPr>
        <w:lastRenderedPageBreak/>
        <w:t># push local changes to remote repository</w:t>
      </w:r>
      <w:r>
        <w:br/>
      </w:r>
      <w:r>
        <w:rPr>
          <w:rStyle w:val="FunctionTok"/>
        </w:rPr>
        <w:t>git</w:t>
      </w:r>
      <w:r>
        <w:rPr>
          <w:rStyle w:val="NormalTok"/>
        </w:rPr>
        <w:t xml:space="preserve"> push</w:t>
      </w:r>
    </w:p>
    <w:p w14:paraId="6107E86E" w14:textId="77777777" w:rsidR="008A4106" w:rsidRDefault="00000000">
      <w:pPr>
        <w:pStyle w:val="FirstParagraph"/>
      </w:pPr>
      <w:r>
        <w:t xml:space="preserve">In case we initialized the local repository as described in section </w:t>
      </w:r>
      <w:hyperlink w:anchor="sec-gui-initialization-and-git-clone">
        <w:r>
          <w:rPr>
            <w:rStyle w:val="Hyperlink"/>
          </w:rPr>
          <w:t>Section 3.3.2</w:t>
        </w:r>
      </w:hyperlink>
      <w:r>
        <w:t>, a remote was automatically configured. This can be checked via the following command.</w:t>
      </w:r>
    </w:p>
    <w:p w14:paraId="076CA1C6" w14:textId="77777777" w:rsidR="008A4106" w:rsidRDefault="00000000">
      <w:pPr>
        <w:pStyle w:val="SourceCode"/>
      </w:pPr>
      <w:r>
        <w:rPr>
          <w:rStyle w:val="CommentTok"/>
        </w:rPr>
        <w:t># check remote configuration</w:t>
      </w:r>
      <w:r>
        <w:br/>
      </w:r>
      <w:r>
        <w:rPr>
          <w:rStyle w:val="FunctionTok"/>
        </w:rPr>
        <w:t>git</w:t>
      </w:r>
      <w:r>
        <w:rPr>
          <w:rStyle w:val="NormalTok"/>
        </w:rPr>
        <w:t xml:space="preserve"> remote </w:t>
      </w:r>
      <w:r>
        <w:rPr>
          <w:rStyle w:val="AttributeTok"/>
        </w:rPr>
        <w:t>-v</w:t>
      </w:r>
    </w:p>
    <w:p w14:paraId="6D86EC4A" w14:textId="77777777" w:rsidR="008A4106" w:rsidRDefault="00000000">
      <w:pPr>
        <w:pStyle w:val="FirstParagraph"/>
      </w:pPr>
      <w:r>
        <w:t>If there is no remote established yet, this can be retrospectively configured using the following commands.</w:t>
      </w:r>
    </w:p>
    <w:p w14:paraId="6C23B809" w14:textId="77777777" w:rsidR="008A4106" w:rsidRDefault="00000000">
      <w:pPr>
        <w:pStyle w:val="SourceCode"/>
      </w:pPr>
      <w:r>
        <w:rPr>
          <w:rStyle w:val="CommentTok"/>
        </w:rPr>
        <w:t># add a new remote repository connection</w:t>
      </w:r>
      <w:r>
        <w:br/>
      </w:r>
      <w:r>
        <w:rPr>
          <w:rStyle w:val="FunctionTok"/>
        </w:rPr>
        <w:t>git</w:t>
      </w:r>
      <w:r>
        <w:rPr>
          <w:rStyle w:val="NormalTok"/>
        </w:rPr>
        <w:t xml:space="preserve"> remote add origin https://github.com/USER/rwe_study.git</w:t>
      </w:r>
      <w:r>
        <w:br/>
      </w:r>
      <w:r>
        <w:rPr>
          <w:rStyle w:val="FunctionTok"/>
        </w:rPr>
        <w:t>git</w:t>
      </w:r>
      <w:r>
        <w:rPr>
          <w:rStyle w:val="NormalTok"/>
        </w:rPr>
        <w:t xml:space="preserve"> branch </w:t>
      </w:r>
      <w:r>
        <w:rPr>
          <w:rStyle w:val="AttributeTok"/>
        </w:rPr>
        <w:t>-M</w:t>
      </w:r>
      <w:r>
        <w:rPr>
          <w:rStyle w:val="NormalTok"/>
        </w:rPr>
        <w:t xml:space="preserve"> main</w:t>
      </w:r>
      <w:r>
        <w:br/>
      </w:r>
      <w:r>
        <w:rPr>
          <w:rStyle w:val="FunctionTok"/>
        </w:rPr>
        <w:t>git</w:t>
      </w:r>
      <w:r>
        <w:rPr>
          <w:rStyle w:val="NormalTok"/>
        </w:rPr>
        <w:t xml:space="preserve"> push </w:t>
      </w:r>
      <w:r>
        <w:rPr>
          <w:rStyle w:val="AttributeTok"/>
        </w:rPr>
        <w:t>-u</w:t>
      </w:r>
      <w:r>
        <w:rPr>
          <w:rStyle w:val="NormalTok"/>
        </w:rPr>
        <w:t xml:space="preserve"> origin main</w:t>
      </w:r>
    </w:p>
    <w:p w14:paraId="3158135A" w14:textId="7E4F4E3C" w:rsidR="008A4106" w:rsidRDefault="00000000">
      <w:pPr>
        <w:pStyle w:val="FirstParagraph"/>
        <w:rPr>
          <w:ins w:id="109" w:author="Revised R1" w:date="2023-11-29T10:42:00Z"/>
        </w:rPr>
      </w:pPr>
      <w:del w:id="110" w:author="Revised R1" w:date="2023-11-29T10:42:00Z">
        <w:r>
          <w:delText>This step</w:delText>
        </w:r>
      </w:del>
      <w:ins w:id="111" w:author="Revised R1" w:date="2023-11-29T10:42:00Z">
        <w:r>
          <w:t xml:space="preserve">Tags, as described in </w:t>
        </w:r>
        <w:r>
          <w:fldChar w:fldCharType="begin"/>
        </w:r>
        <w:r>
          <w:instrText>HYPERLINK \l "sec-tags" \h</w:instrText>
        </w:r>
        <w:r>
          <w:fldChar w:fldCharType="separate"/>
        </w:r>
        <w:r>
          <w:rPr>
            <w:rStyle w:val="Hyperlink"/>
          </w:rPr>
          <w:t>Section 3.5.3</w:t>
        </w:r>
        <w:r>
          <w:rPr>
            <w:rStyle w:val="Hyperlink"/>
          </w:rPr>
          <w:fldChar w:fldCharType="end"/>
        </w:r>
        <w:r>
          <w:t>, need to be separately pushed, e.g.,</w:t>
        </w:r>
      </w:ins>
    </w:p>
    <w:p w14:paraId="1AEB34B2" w14:textId="77777777" w:rsidR="008A4106" w:rsidRDefault="00000000">
      <w:pPr>
        <w:pStyle w:val="SourceCode"/>
        <w:rPr>
          <w:ins w:id="112" w:author="Revised R1" w:date="2023-11-29T10:42:00Z"/>
        </w:rPr>
      </w:pPr>
      <w:ins w:id="113" w:author="Revised R1" w:date="2023-11-29T10:42:00Z">
        <w:r>
          <w:rPr>
            <w:rStyle w:val="FunctionTok"/>
          </w:rPr>
          <w:t>git</w:t>
        </w:r>
        <w:r>
          <w:rPr>
            <w:rStyle w:val="NormalTok"/>
          </w:rPr>
          <w:t xml:space="preserve"> push origin v2.0</w:t>
        </w:r>
      </w:ins>
    </w:p>
    <w:p w14:paraId="4C5151B4" w14:textId="77777777" w:rsidR="008A4106" w:rsidRDefault="00000000">
      <w:pPr>
        <w:pStyle w:val="FirstParagraph"/>
      </w:pPr>
      <w:ins w:id="114" w:author="Revised R1" w:date="2023-11-29T10:42:00Z">
        <w:r>
          <w:t xml:space="preserve">In summary, </w:t>
        </w:r>
        <w:r>
          <w:rPr>
            <w:rStyle w:val="VerbatimChar"/>
          </w:rPr>
          <w:t>git push</w:t>
        </w:r>
      </w:ins>
      <w:r>
        <w:t xml:space="preserve"> is not needed if the intention of a researcher is just to keep track of local changes and there is no wish to share code, collaborate with others or work across different systems. However, most of the times researchers use </w:t>
      </w:r>
      <w:r>
        <w:rPr>
          <w:rStyle w:val="VerbatimChar"/>
        </w:rPr>
        <w:t>Git</w:t>
      </w:r>
      <w:r>
        <w:t xml:space="preserve"> particularly for the purpose of collaborating on a project as depicted in </w:t>
      </w:r>
      <w:hyperlink w:anchor="fig-collaborate">
        <w:r>
          <w:rPr>
            <w:rStyle w:val="Hyperlink"/>
          </w:rPr>
          <w:t>Figure 5</w:t>
        </w:r>
      </w:hyperlink>
      <w:r>
        <w:t>.</w:t>
      </w:r>
    </w:p>
    <w:p w14:paraId="43795306" w14:textId="77777777" w:rsidR="002C092C" w:rsidRDefault="00000000">
      <w:pPr>
        <w:pStyle w:val="Heading3"/>
        <w:rPr>
          <w:del w:id="115" w:author="Revised R1" w:date="2023-11-29T10:42:00Z"/>
        </w:rPr>
      </w:pPr>
      <w:del w:id="116" w:author="Revised R1" w:date="2023-11-29T10:42:00Z">
        <w:r>
          <w:delText>3.6.2 Synchronize remote to local (</w:delText>
        </w:r>
        <w:r>
          <w:rPr>
            <w:rStyle w:val="VerbatimChar"/>
          </w:rPr>
          <w:delText>pull</w:delText>
        </w:r>
        <w:r>
          <w:delText>)</w:delText>
        </w:r>
      </w:del>
    </w:p>
    <w:p w14:paraId="2072F75B" w14:textId="77777777" w:rsidR="002C092C" w:rsidRDefault="00000000">
      <w:pPr>
        <w:pStyle w:val="FirstParagraph"/>
        <w:rPr>
          <w:del w:id="117" w:author="Revised R1" w:date="2023-11-29T10:42:00Z"/>
        </w:rPr>
      </w:pPr>
      <w:del w:id="118" w:author="Revised R1" w:date="2023-11-29T10:42:00Z">
        <w:r>
          <w:delText xml:space="preserve">In case collaborators have also made modification to their local files and pushed them to the remote repository, these changes can be easily synchronized with our local copy via the </w:delText>
        </w:r>
        <w:r>
          <w:rPr>
            <w:rStyle w:val="VerbatimChar"/>
          </w:rPr>
          <w:delText>pull</w:delText>
        </w:r>
        <w:r>
          <w:delText xml:space="preserve"> command.</w:delText>
        </w:r>
      </w:del>
    </w:p>
    <w:p w14:paraId="7588204B" w14:textId="77777777" w:rsidR="002C092C" w:rsidRDefault="00000000">
      <w:pPr>
        <w:pStyle w:val="SourceCode"/>
        <w:rPr>
          <w:del w:id="119" w:author="Revised R1" w:date="2023-11-29T10:42:00Z"/>
        </w:rPr>
      </w:pPr>
      <w:del w:id="120" w:author="Revised R1" w:date="2023-11-29T10:42:00Z">
        <w:r>
          <w:rPr>
            <w:rStyle w:val="CommentTok"/>
          </w:rPr>
          <w:delText># pull remote repository version of code to local</w:delText>
        </w:r>
        <w:r>
          <w:br/>
        </w:r>
        <w:r>
          <w:rPr>
            <w:rStyle w:val="FunctionTok"/>
          </w:rPr>
          <w:delText>git</w:delText>
        </w:r>
        <w:r>
          <w:rPr>
            <w:rStyle w:val="NormalTok"/>
          </w:rPr>
          <w:delText xml:space="preserve"> pull</w:delText>
        </w:r>
      </w:del>
    </w:p>
    <w:p w14:paraId="024BCCF8" w14:textId="77777777" w:rsidR="008A4106" w:rsidRDefault="00000000">
      <w:pPr>
        <w:pStyle w:val="FirstParagraph"/>
        <w:rPr>
          <w:moveFrom w:id="121" w:author="Revised R1" w:date="2023-11-29T10:42:00Z"/>
        </w:rPr>
      </w:pPr>
      <w:moveFromRangeStart w:id="122" w:author="Revised R1" w:date="2023-11-29T10:42:00Z" w:name="move152146945"/>
      <w:moveFrom w:id="123" w:author="Revised R1" w:date="2023-11-29T10:42:00Z">
        <w:r>
          <w:t>Occasionally it can occur that two collaborators made conflicting changes to the same file or even to the same line of code. While Git is generally good at automatically integrating (</w:t>
        </w:r>
        <w:r>
          <w:rPr>
            <w:rStyle w:val="VerbatimChar"/>
          </w:rPr>
          <w:t>merging</w:t>
        </w:r>
        <w:r>
          <w:t>) new changes, Git will notify the user to resolve a major conflict by editing the conflicting file if Git cannot automatically determine what is correct (e.g., if one collaborator has made changes to a line of code and the other completely deleted it).</w:t>
        </w:r>
      </w:moveFrom>
    </w:p>
    <w:p w14:paraId="66B83357" w14:textId="77777777" w:rsidR="008A4106" w:rsidRDefault="00000000">
      <w:pPr>
        <w:pStyle w:val="Heading2"/>
      </w:pPr>
      <w:bookmarkStart w:id="124" w:name="sec-tracking-changes"/>
      <w:bookmarkEnd w:id="107"/>
      <w:bookmarkEnd w:id="108"/>
      <w:moveFromRangeEnd w:id="122"/>
      <w:r>
        <w:lastRenderedPageBreak/>
        <w:t>3.7 Tracking changes</w:t>
      </w:r>
    </w:p>
    <w:p w14:paraId="43967F59" w14:textId="3102F2FA" w:rsidR="008A4106" w:rsidRDefault="00000000">
      <w:pPr>
        <w:pStyle w:val="FirstParagraph"/>
      </w:pPr>
      <w:r>
        <w:t xml:space="preserve">One of the main motivations to adhere to this workflow is that in return we get rewarded with a detailed audit trail of changes made to our study files. Probably the best way to visualize and track changes is by browsing the </w:t>
      </w:r>
      <w:r>
        <w:rPr>
          <w:rStyle w:val="VerbatimChar"/>
        </w:rPr>
        <w:t>commit history</w:t>
      </w:r>
      <w:r>
        <w:t xml:space="preserve"> on the remote repository. </w:t>
      </w:r>
      <w:hyperlink w:anchor="fig-GitHub-gui_changes">
        <w:r>
          <w:rPr>
            <w:rStyle w:val="Hyperlink"/>
          </w:rPr>
          <w:t>Figure 6</w:t>
        </w:r>
      </w:hyperlink>
      <w:r>
        <w:t xml:space="preserve"> illustrates this for the example commit we have previously performed in </w:t>
      </w:r>
      <w:r>
        <w:fldChar w:fldCharType="begin"/>
      </w:r>
      <w:r>
        <w:instrText>HYPERLINK \l "sec-stage-and-commit-changes" \h</w:instrText>
      </w:r>
      <w:r>
        <w:fldChar w:fldCharType="separate"/>
      </w:r>
      <w:r>
        <w:rPr>
          <w:rStyle w:val="Hyperlink"/>
        </w:rPr>
        <w:t>Section 3.5.</w:t>
      </w:r>
      <w:del w:id="125" w:author="Revised R1" w:date="2023-11-29T10:42:00Z">
        <w:r>
          <w:rPr>
            <w:rStyle w:val="Hyperlink"/>
          </w:rPr>
          <w:delText>1</w:delText>
        </w:r>
      </w:del>
      <w:ins w:id="126" w:author="Revised R1" w:date="2023-11-29T10:42:00Z">
        <w:r>
          <w:rPr>
            <w:rStyle w:val="Hyperlink"/>
          </w:rPr>
          <w:t>2</w:t>
        </w:r>
      </w:ins>
      <w:r>
        <w:rPr>
          <w:rStyle w:val="Hyperlink"/>
        </w:rPr>
        <w:fldChar w:fldCharType="end"/>
      </w:r>
      <w:r>
        <w:t xml:space="preserve">. A similar view for uncommitted changes in the RStudio GUI is also provided in </w:t>
      </w:r>
      <w:hyperlink w:anchor="fig-stage-commit-RStudio-gui">
        <w:r>
          <w:rPr>
            <w:rStyle w:val="Hyperlink"/>
          </w:rPr>
          <w:t>Figure 4</w:t>
        </w:r>
      </w:hyperlink>
      <w:r>
        <w:t>.</w:t>
      </w:r>
    </w:p>
    <w:p w14:paraId="7FA06500" w14:textId="77777777" w:rsidR="008A4106" w:rsidRDefault="00000000">
      <w:pPr>
        <w:pStyle w:val="BodyText"/>
      </w:pPr>
      <w:r>
        <w:t>For completeness, tracking uncommitted changes is also possible via the command line, but usually provides the user with a less intuitive output compared to what is visually provided by RStudio and GitHub.</w:t>
      </w:r>
    </w:p>
    <w:p w14:paraId="474FB1E0" w14:textId="77777777" w:rsidR="008A4106" w:rsidRDefault="00000000">
      <w:pPr>
        <w:pStyle w:val="SourceCode"/>
      </w:pPr>
      <w:r>
        <w:rPr>
          <w:rStyle w:val="CommentTok"/>
        </w:rPr>
        <w:t># display differences between uncommitted changes</w:t>
      </w:r>
      <w:r>
        <w:br/>
      </w:r>
      <w:r>
        <w:rPr>
          <w:rStyle w:val="FunctionTok"/>
        </w:rPr>
        <w:t>git</w:t>
      </w:r>
      <w:r>
        <w:rPr>
          <w:rStyle w:val="NormalTok"/>
        </w:rPr>
        <w:t xml:space="preserve"> diff</w:t>
      </w:r>
    </w:p>
    <w:p w14:paraId="5767C866" w14:textId="77777777" w:rsidR="008A4106" w:rsidRDefault="00000000">
      <w:pPr>
        <w:pStyle w:val="FirstParagraph"/>
      </w:pPr>
      <w:r>
        <w:t>A complete summary of committed changes with details on the SHA hash, author, email, time and commit messages can be accessed via</w:t>
      </w:r>
    </w:p>
    <w:p w14:paraId="437FCBB8" w14:textId="77777777" w:rsidR="008A4106" w:rsidRDefault="00000000">
      <w:pPr>
        <w:pStyle w:val="SourceCode"/>
      </w:pPr>
      <w:r>
        <w:rPr>
          <w:rStyle w:val="CommentTok"/>
        </w:rPr>
        <w:t># display commit history</w:t>
      </w:r>
      <w:r>
        <w:br/>
      </w:r>
      <w:r>
        <w:rPr>
          <w:rStyle w:val="FunctionTok"/>
        </w:rPr>
        <w:t>git</w:t>
      </w:r>
      <w:r>
        <w:rPr>
          <w:rStyle w:val="NormalTok"/>
        </w:rPr>
        <w:t xml:space="preserve"> log</w:t>
      </w:r>
    </w:p>
    <w:p w14:paraId="18B72372" w14:textId="77777777" w:rsidR="008A4106" w:rsidRDefault="00000000">
      <w:pPr>
        <w:pStyle w:val="FirstParagraph"/>
      </w:pPr>
      <w:r>
        <w:t xml:space="preserve">While there are many more useful </w:t>
      </w:r>
      <w:r>
        <w:rPr>
          <w:rStyle w:val="VerbatimChar"/>
        </w:rPr>
        <w:t>Git</w:t>
      </w:r>
      <w:r>
        <w:t xml:space="preserve"> features such as </w:t>
      </w:r>
      <w:r>
        <w:rPr>
          <w:rStyle w:val="VerbatimChar"/>
        </w:rPr>
        <w:t>branching</w:t>
      </w:r>
      <w:r>
        <w:t xml:space="preserve"> (see </w:t>
      </w:r>
      <w:r>
        <w:rPr>
          <w:b/>
          <w:bCs/>
        </w:rPr>
        <w:t>Supplementary Material</w:t>
      </w:r>
      <w:r>
        <w:t>), the workflow of staging, committing and pushing/pulling (</w:t>
      </w:r>
      <w:hyperlink w:anchor="fig-workflow">
        <w:r>
          <w:rPr>
            <w:rStyle w:val="Hyperlink"/>
          </w:rPr>
          <w:t>Figure 3</w:t>
        </w:r>
      </w:hyperlink>
      <w:r>
        <w:t>) may already suffice for the majority of pharmacoepidemiologists.</w:t>
      </w:r>
    </w:p>
    <w:p w14:paraId="44D77879" w14:textId="59303318" w:rsidR="008A4106" w:rsidRDefault="00000000">
      <w:pPr>
        <w:pStyle w:val="Heading2"/>
        <w:rPr>
          <w:ins w:id="127" w:author="Revised R1" w:date="2023-11-29T10:42:00Z"/>
        </w:rPr>
      </w:pPr>
      <w:bookmarkStart w:id="128" w:name="creating-persistent-identifiers"/>
      <w:bookmarkStart w:id="129" w:name="Xb825e5486af4f1f64708e8916dbbe22bc870c6f"/>
      <w:bookmarkEnd w:id="124"/>
      <w:r>
        <w:t xml:space="preserve">3.8 </w:t>
      </w:r>
      <w:del w:id="130" w:author="Revised R1" w:date="2023-11-29T10:42:00Z">
        <w:r>
          <w:delText xml:space="preserve">Keeping track </w:delText>
        </w:r>
      </w:del>
      <w:ins w:id="131" w:author="Revised R1" w:date="2023-11-29T10:42:00Z">
        <w:r>
          <w:t xml:space="preserve">Creating persistent </w:t>
        </w:r>
        <w:proofErr w:type="gramStart"/>
        <w:r>
          <w:t>identifiers</w:t>
        </w:r>
        <w:proofErr w:type="gramEnd"/>
      </w:ins>
    </w:p>
    <w:p w14:paraId="19358C4E" w14:textId="0AC311E9" w:rsidR="008A4106" w:rsidRDefault="00000000">
      <w:pPr>
        <w:pStyle w:val="FirstParagraph"/>
        <w:pPrChange w:id="132" w:author="Revised R1" w:date="2023-11-29T10:42:00Z">
          <w:pPr>
            <w:pStyle w:val="Heading2"/>
          </w:pPr>
        </w:pPrChange>
      </w:pPr>
      <w:ins w:id="133" w:author="Revised R1" w:date="2023-11-29T10:42:00Z">
        <w:r>
          <w:t xml:space="preserve">A cornerstone </w:t>
        </w:r>
      </w:ins>
      <w:r>
        <w:t xml:space="preserve">of </w:t>
      </w:r>
      <w:del w:id="134" w:author="Revised R1" w:date="2023-11-29T10:42:00Z">
        <w:r>
          <w:delText>R software versions</w:delText>
        </w:r>
      </w:del>
      <w:ins w:id="135" w:author="Revised R1" w:date="2023-11-29T10:42:00Z">
        <w:r>
          <w:t>FAIR principles is the use of persistent identifiers, such as digital object identifiers (DOI), for enabling findability</w:t>
        </w:r>
      </w:ins>
      <w:r>
        <w:t xml:space="preserve"> and </w:t>
      </w:r>
      <w:del w:id="136" w:author="Revised R1" w:date="2023-11-29T10:42:00Z">
        <w:r>
          <w:delText>paths</w:delText>
        </w:r>
      </w:del>
      <w:ins w:id="137" w:author="Revised R1" w:date="2023-11-29T10:42:00Z">
        <w:r>
          <w:t>accessibility of research objects. Integrating the concept of persistent identifiers within the context of remote repositories is an important aspect to enhance the traceability and accessibility of code repositories or even specific commits or releases of a study codebase.</w:t>
        </w:r>
      </w:ins>
    </w:p>
    <w:p w14:paraId="7892C0DA" w14:textId="77777777" w:rsidR="002C092C" w:rsidRDefault="00000000">
      <w:pPr>
        <w:pStyle w:val="FirstParagraph"/>
        <w:rPr>
          <w:del w:id="138" w:author="Revised R1" w:date="2023-11-29T10:42:00Z"/>
        </w:rPr>
      </w:pPr>
      <w:del w:id="139" w:author="Revised R1" w:date="2023-11-29T10:42:00Z">
        <w:r>
          <w:delText>A major advantage of modern programming languages is that they provide a large pool of open-source packages. Packages are compilations of functions that automate frequently used procedures (e.g., querying new user cohorts</w:delText>
        </w:r>
        <w:r>
          <w:rPr>
            <w:vertAlign w:val="superscript"/>
          </w:rPr>
          <w:delText>22</w:delText>
        </w:r>
        <w:r>
          <w:delText xml:space="preserve"> or propensity score </w:delText>
        </w:r>
        <w:r>
          <w:lastRenderedPageBreak/>
          <w:delText>matching</w:delText>
        </w:r>
        <w:r>
          <w:rPr>
            <w:vertAlign w:val="superscript"/>
          </w:rPr>
          <w:delText>23</w:delText>
        </w:r>
        <w:r>
          <w:delText>) which expedites the implementation of RWE studies, mitigates copy-paste errors and makes code much more friendly to read and review.</w:delText>
        </w:r>
      </w:del>
    </w:p>
    <w:p w14:paraId="30FD67A7" w14:textId="77777777" w:rsidR="002C092C" w:rsidRDefault="00000000">
      <w:pPr>
        <w:pStyle w:val="BodyText"/>
        <w:rPr>
          <w:del w:id="140" w:author="Revised R1" w:date="2023-11-29T10:42:00Z"/>
        </w:rPr>
      </w:pPr>
      <w:del w:id="141" w:author="Revised R1" w:date="2023-11-29T10:42:00Z">
        <w:r>
          <w:delText xml:space="preserve">A further step to improve reproducibility when using the R programming language is to ensure that anyone, intending to reproduce analytic results from a </w:delText>
        </w:r>
        <w:r>
          <w:rPr>
            <w:rStyle w:val="VerbatimChar"/>
          </w:rPr>
          <w:delText>Git</w:delText>
        </w:r>
        <w:r>
          <w:delText xml:space="preserve"> repository, is able to work off the same R package versions and dependencies without having to perform manual installations or path adjustments. These requirements are nothing exclusive to R, but apply to any type of programming language.</w:delText>
        </w:r>
      </w:del>
    </w:p>
    <w:p w14:paraId="047E4046" w14:textId="77777777" w:rsidR="002C092C" w:rsidRDefault="00000000">
      <w:pPr>
        <w:pStyle w:val="Heading3"/>
        <w:rPr>
          <w:del w:id="142" w:author="Revised R1" w:date="2023-11-29T10:42:00Z"/>
        </w:rPr>
      </w:pPr>
      <w:bookmarkStart w:id="143" w:name="reproducible-r-computing-environments"/>
      <w:del w:id="144" w:author="Revised R1" w:date="2023-11-29T10:42:00Z">
        <w:r>
          <w:delText>3.8.1 Reproducible R computing environments</w:delText>
        </w:r>
      </w:del>
    </w:p>
    <w:p w14:paraId="7A745F4B" w14:textId="77777777" w:rsidR="002C092C" w:rsidRDefault="00000000">
      <w:pPr>
        <w:pStyle w:val="FirstParagraph"/>
        <w:rPr>
          <w:del w:id="145" w:author="Revised R1" w:date="2023-11-29T10:42:00Z"/>
        </w:rPr>
      </w:pPr>
      <w:del w:id="146" w:author="Revised R1" w:date="2023-11-29T10:42:00Z">
        <w:r>
          <w:delText>One way to achieve this is through self-contained computing environments via Docker images which are isolated and standardized environments which include everything needed to run and deploy applications and code regardless of a user’s local operating system.</w:delText>
        </w:r>
        <w:r>
          <w:rPr>
            <w:vertAlign w:val="superscript"/>
          </w:rPr>
          <w:delText>24,25</w:delText>
        </w:r>
        <w:r>
          <w:delText xml:space="preserve"> Another more lightweight, yet effective way is by using the </w:delText>
        </w:r>
        <w:r>
          <w:rPr>
            <w:rStyle w:val="VerbatimChar"/>
          </w:rPr>
          <w:delText>renv</w:delText>
        </w:r>
        <w:r>
          <w:delText xml:space="preserve"> R package</w:delText>
        </w:r>
        <w:r>
          <w:rPr>
            <w:vertAlign w:val="superscript"/>
          </w:rPr>
          <w:delText>26</w:delText>
        </w:r>
        <w:r>
          <w:delText xml:space="preserve">, which helps creating </w:delText>
        </w:r>
        <w:r>
          <w:rPr>
            <w:b/>
            <w:bCs/>
          </w:rPr>
          <w:delText>re</w:delText>
        </w:r>
        <w:r>
          <w:delText xml:space="preserve">producible </w:delText>
        </w:r>
        <w:r>
          <w:rPr>
            <w:b/>
            <w:bCs/>
          </w:rPr>
          <w:delText>env</w:delText>
        </w:r>
        <w:r>
          <w:delText xml:space="preserve">ironments and manages R package dependencies for a given project. Through a lockfile, the </w:delText>
        </w:r>
        <w:r>
          <w:rPr>
            <w:rStyle w:val="VerbatimChar"/>
          </w:rPr>
          <w:delText>renv</w:delText>
        </w:r>
        <w:r>
          <w:delText xml:space="preserve"> package keeps track of the underlying version of R that is being used as well as all R packages, their versions and the installation source (e.g., </w:delText>
        </w:r>
        <w:r>
          <w:fldChar w:fldCharType="begin"/>
        </w:r>
        <w:r>
          <w:delInstrText>HYPERLINK "https://cran.r-project.org/" \h</w:delInstrText>
        </w:r>
        <w:r>
          <w:fldChar w:fldCharType="separate"/>
        </w:r>
        <w:r>
          <w:rPr>
            <w:rStyle w:val="Hyperlink"/>
          </w:rPr>
          <w:delText>https://cran.r-project.org/</w:delText>
        </w:r>
        <w:r>
          <w:rPr>
            <w:rStyle w:val="Hyperlink"/>
          </w:rPr>
          <w:fldChar w:fldCharType="end"/>
        </w:r>
        <w:r>
          <w:delText>). To synchronize the R environment with that of a collaborator, e.g., after cloning a repository, the only step necessary is running the following command in R.</w:delText>
        </w:r>
      </w:del>
    </w:p>
    <w:p w14:paraId="5D78C458" w14:textId="77777777" w:rsidR="002C092C" w:rsidRDefault="00000000">
      <w:pPr>
        <w:pStyle w:val="SourceCode"/>
        <w:rPr>
          <w:del w:id="147" w:author="Revised R1" w:date="2023-11-29T10:42:00Z"/>
        </w:rPr>
      </w:pPr>
      <w:del w:id="148" w:author="Revised R1" w:date="2023-11-29T10:42:00Z">
        <w:r>
          <w:rPr>
            <w:rStyle w:val="NormalTok"/>
          </w:rPr>
          <w:delText>renv</w:delText>
        </w:r>
        <w:r>
          <w:rPr>
            <w:rStyle w:val="SpecialCharTok"/>
          </w:rPr>
          <w:delText>::</w:delText>
        </w:r>
        <w:r>
          <w:rPr>
            <w:rStyle w:val="FunctionTok"/>
          </w:rPr>
          <w:delText>restore</w:delText>
        </w:r>
        <w:r>
          <w:rPr>
            <w:rStyle w:val="NormalTok"/>
          </w:rPr>
          <w:delText>()</w:delText>
        </w:r>
      </w:del>
    </w:p>
    <w:p w14:paraId="7D1146CC" w14:textId="77777777" w:rsidR="002C092C" w:rsidRDefault="00000000">
      <w:pPr>
        <w:pStyle w:val="FirstParagraph"/>
        <w:rPr>
          <w:del w:id="149" w:author="Revised R1" w:date="2023-11-29T10:42:00Z"/>
        </w:rPr>
      </w:pPr>
      <w:del w:id="150" w:author="Revised R1" w:date="2023-11-29T10:42:00Z">
        <w:r>
          <w:delText>Appending the session info to the end of an R script can provide further context about the dependencies and versions of an analytic script.</w:delText>
        </w:r>
      </w:del>
    </w:p>
    <w:p w14:paraId="1AD5F05B" w14:textId="77777777" w:rsidR="002C092C" w:rsidRDefault="00000000">
      <w:pPr>
        <w:pStyle w:val="SourceCode"/>
        <w:rPr>
          <w:del w:id="151" w:author="Revised R1" w:date="2023-11-29T10:42:00Z"/>
        </w:rPr>
      </w:pPr>
      <w:del w:id="152" w:author="Revised R1" w:date="2023-11-29T10:42:00Z">
        <w:r>
          <w:rPr>
            <w:rStyle w:val="FunctionTok"/>
          </w:rPr>
          <w:delText>sessionInfo</w:delText>
        </w:r>
        <w:r>
          <w:rPr>
            <w:rStyle w:val="NormalTok"/>
          </w:rPr>
          <w:delText>()</w:delText>
        </w:r>
      </w:del>
    </w:p>
    <w:p w14:paraId="1C728A49" w14:textId="77777777" w:rsidR="002C092C" w:rsidRDefault="00000000">
      <w:pPr>
        <w:pStyle w:val="Heading3"/>
        <w:rPr>
          <w:del w:id="153" w:author="Revised R1" w:date="2023-11-29T10:42:00Z"/>
        </w:rPr>
      </w:pPr>
      <w:bookmarkStart w:id="154" w:name="absolute-versus-relative-paths"/>
      <w:bookmarkEnd w:id="143"/>
      <w:del w:id="155" w:author="Revised R1" w:date="2023-11-29T10:42:00Z">
        <w:r>
          <w:delText>3.8.2 Absolute versus relative paths</w:delText>
        </w:r>
      </w:del>
    </w:p>
    <w:p w14:paraId="712FC0F9" w14:textId="77777777" w:rsidR="002C092C" w:rsidRDefault="00000000">
      <w:pPr>
        <w:pStyle w:val="FirstParagraph"/>
        <w:rPr>
          <w:del w:id="156" w:author="Revised R1" w:date="2023-11-29T10:42:00Z"/>
        </w:rPr>
      </w:pPr>
      <w:del w:id="157" w:author="Revised R1" w:date="2023-11-29T10:42:00Z">
        <w:r>
          <w:delText xml:space="preserve">Another common issue when trying to reproduce analytic code is the use of absolute paths such as in the following example, where we try to call an </w:delText>
        </w:r>
        <w:r>
          <w:rPr>
            <w:rStyle w:val="VerbatimChar"/>
          </w:rPr>
          <w:delText>icd_code</w:delText>
        </w:r>
        <w:r>
          <w:delText xml:space="preserve"> file from the project’s </w:delText>
        </w:r>
        <w:r>
          <w:rPr>
            <w:rStyle w:val="VerbatimChar"/>
          </w:rPr>
          <w:delText>protocol</w:delText>
        </w:r>
        <w:r>
          <w:delText xml:space="preserve"> sub-directory.</w:delText>
        </w:r>
      </w:del>
    </w:p>
    <w:p w14:paraId="500B01F9" w14:textId="77777777" w:rsidR="002C092C" w:rsidRDefault="00000000">
      <w:pPr>
        <w:pStyle w:val="SourceCode"/>
        <w:rPr>
          <w:del w:id="158" w:author="Revised R1" w:date="2023-11-29T10:42:00Z"/>
        </w:rPr>
      </w:pPr>
      <w:del w:id="159" w:author="Revised R1" w:date="2023-11-29T10:42:00Z">
        <w:r>
          <w:rPr>
            <w:rStyle w:val="NormalTok"/>
          </w:rPr>
          <w:delText xml:space="preserve">icd_codes </w:delText>
        </w:r>
        <w:r>
          <w:rPr>
            <w:rStyle w:val="OtherTok"/>
          </w:rPr>
          <w:delText>&lt;-</w:delText>
        </w:r>
        <w:r>
          <w:rPr>
            <w:rStyle w:val="NormalTok"/>
          </w:rPr>
          <w:delText xml:space="preserve"> </w:delText>
        </w:r>
        <w:r>
          <w:rPr>
            <w:rStyle w:val="FunctionTok"/>
          </w:rPr>
          <w:delText>read.csv</w:delText>
        </w:r>
        <w:r>
          <w:rPr>
            <w:rStyle w:val="NormalTok"/>
          </w:rPr>
          <w:delText>(</w:delText>
        </w:r>
        <w:r>
          <w:rPr>
            <w:rStyle w:val="StringTok"/>
          </w:rPr>
          <w:delText>'C:/User/Projects/rwe_study/protocol/icd_codes.csv'</w:delText>
        </w:r>
        <w:r>
          <w:rPr>
            <w:rStyle w:val="NormalTok"/>
          </w:rPr>
          <w:delText>)</w:delText>
        </w:r>
      </w:del>
    </w:p>
    <w:p w14:paraId="51578E7D" w14:textId="77777777" w:rsidR="002C092C" w:rsidRDefault="00000000">
      <w:pPr>
        <w:pStyle w:val="FirstParagraph"/>
        <w:rPr>
          <w:del w:id="160" w:author="Revised R1" w:date="2023-11-29T10:42:00Z"/>
        </w:rPr>
      </w:pPr>
      <w:del w:id="161" w:author="Revised R1" w:date="2023-11-29T10:42:00Z">
        <w:r>
          <w:lastRenderedPageBreak/>
          <w:delText xml:space="preserve">The use of absolute paths will make it impossible for any collaborator to run the code without having to manually adapt every single path throughout a repository which is tedious and time consuming. A better solution to this is the use of relative paths. A popular R package to implement this is the </w:delText>
        </w:r>
        <w:r>
          <w:rPr>
            <w:rStyle w:val="VerbatimChar"/>
          </w:rPr>
          <w:delText>here</w:delText>
        </w:r>
        <w:r>
          <w:delText xml:space="preserve"> package</w:delText>
        </w:r>
        <w:r>
          <w:rPr>
            <w:vertAlign w:val="superscript"/>
          </w:rPr>
          <w:delText>27</w:delText>
        </w:r>
        <w:r>
          <w:delText xml:space="preserve"> which enables file referencing in project-oriented workflows. The main function “</w:delText>
        </w:r>
        <w:r>
          <w:rPr>
            <w:rStyle w:val="VerbatimChar"/>
          </w:rPr>
          <w:delText>here"</w:delText>
        </w:r>
        <w:r>
          <w:delText xml:space="preserve"> creates paths relative to the top-level of the project directory (in our example the </w:delText>
        </w:r>
        <w:r>
          <w:rPr>
            <w:rStyle w:val="VerbatimChar"/>
          </w:rPr>
          <w:delText>rwe_study</w:delText>
        </w:r>
        <w:r>
          <w:delText xml:space="preserve"> directory). Applied to our example project, the following command would automatically reference the correct path and could be used without modification by any collaborator re-running this script.</w:delText>
        </w:r>
      </w:del>
    </w:p>
    <w:p w14:paraId="270233DE" w14:textId="77777777" w:rsidR="002C092C" w:rsidRDefault="00000000">
      <w:pPr>
        <w:pStyle w:val="SourceCode"/>
        <w:rPr>
          <w:del w:id="162" w:author="Revised R1" w:date="2023-11-29T10:42:00Z"/>
        </w:rPr>
      </w:pPr>
      <w:del w:id="163" w:author="Revised R1" w:date="2023-11-29T10:42:00Z">
        <w:r>
          <w:rPr>
            <w:rStyle w:val="FunctionTok"/>
          </w:rPr>
          <w:delText>library</w:delText>
        </w:r>
        <w:r>
          <w:rPr>
            <w:rStyle w:val="NormalTok"/>
          </w:rPr>
          <w:delText>(here)</w:delText>
        </w:r>
        <w:r>
          <w:br/>
        </w:r>
        <w:r>
          <w:rPr>
            <w:rStyle w:val="NormalTok"/>
          </w:rPr>
          <w:delText xml:space="preserve">icd_codes </w:delText>
        </w:r>
        <w:r>
          <w:rPr>
            <w:rStyle w:val="OtherTok"/>
          </w:rPr>
          <w:delText>&lt;-</w:delText>
        </w:r>
        <w:r>
          <w:rPr>
            <w:rStyle w:val="NormalTok"/>
          </w:rPr>
          <w:delText xml:space="preserve"> </w:delText>
        </w:r>
        <w:r>
          <w:rPr>
            <w:rStyle w:val="FunctionTok"/>
          </w:rPr>
          <w:delText>read.csv</w:delText>
        </w:r>
        <w:r>
          <w:rPr>
            <w:rStyle w:val="NormalTok"/>
          </w:rPr>
          <w:delText>(</w:delText>
        </w:r>
        <w:r>
          <w:rPr>
            <w:rStyle w:val="FunctionTok"/>
          </w:rPr>
          <w:delText>here</w:delText>
        </w:r>
        <w:r>
          <w:rPr>
            <w:rStyle w:val="NormalTok"/>
          </w:rPr>
          <w:delText>(</w:delText>
        </w:r>
        <w:r>
          <w:rPr>
            <w:rStyle w:val="StringTok"/>
          </w:rPr>
          <w:delText>"protocol"</w:delText>
        </w:r>
        <w:r>
          <w:rPr>
            <w:rStyle w:val="NormalTok"/>
          </w:rPr>
          <w:delText xml:space="preserve">, </w:delText>
        </w:r>
        <w:r>
          <w:rPr>
            <w:rStyle w:val="StringTok"/>
          </w:rPr>
          <w:delText>"icd_codes.csv"</w:delText>
        </w:r>
        <w:r>
          <w:rPr>
            <w:rStyle w:val="NormalTok"/>
          </w:rPr>
          <w:delText>))</w:delText>
        </w:r>
      </w:del>
    </w:p>
    <w:bookmarkEnd w:id="129"/>
    <w:bookmarkEnd w:id="154"/>
    <w:p w14:paraId="365457B7" w14:textId="77777777" w:rsidR="008A4106" w:rsidRDefault="00000000">
      <w:pPr>
        <w:pStyle w:val="BodyText"/>
        <w:rPr>
          <w:ins w:id="164" w:author="Revised R1" w:date="2023-11-29T10:42:00Z"/>
        </w:rPr>
      </w:pPr>
      <w:ins w:id="165" w:author="Revised R1" w:date="2023-11-29T10:42:00Z">
        <w:r>
          <w:t>To that end, Zenodo</w:t>
        </w:r>
        <w:r>
          <w:rPr>
            <w:vertAlign w:val="superscript"/>
          </w:rPr>
          <w:t>23,24</w:t>
        </w:r>
        <w:r>
          <w:t xml:space="preserve">, a free and open-source platform funded by the European Commission and developed and maintained by European Organization for Nuclear Research (CERN), allows users to share diverse research artifacts. The platform seamlessly interfaces with GitHub, enabling the creation of referenceable DOIs for existing code repositories. The steps required to obtain a DOI involve the linkage of a </w:t>
        </w:r>
        <w:proofErr w:type="spellStart"/>
        <w:r>
          <w:t>Zenodo</w:t>
        </w:r>
        <w:proofErr w:type="spellEnd"/>
        <w:r>
          <w:t xml:space="preserve"> and a GitHub account</w:t>
        </w:r>
        <w:r>
          <w:rPr>
            <w:vertAlign w:val="superscript"/>
          </w:rPr>
          <w:t>25</w:t>
        </w:r>
        <w:r>
          <w:t>. Once linked, a user will be able to select a specific release of a repository which automatically registers a new DOI and a corresponding badge which can be included and referenced in a GitHub README file.</w:t>
        </w:r>
      </w:ins>
    </w:p>
    <w:p w14:paraId="5CB5D6FA" w14:textId="77777777" w:rsidR="008A4106" w:rsidRDefault="00000000">
      <w:pPr>
        <w:pStyle w:val="Heading2"/>
        <w:rPr>
          <w:ins w:id="166" w:author="Revised R1" w:date="2023-11-29T10:42:00Z"/>
        </w:rPr>
      </w:pPr>
      <w:bookmarkStart w:id="167" w:name="sec-security"/>
      <w:bookmarkEnd w:id="128"/>
      <w:ins w:id="168" w:author="Revised R1" w:date="2023-11-29T10:42:00Z">
        <w:r>
          <w:t>3.9 Security considerations</w:t>
        </w:r>
      </w:ins>
    </w:p>
    <w:p w14:paraId="47052A4F" w14:textId="77777777" w:rsidR="008A4106" w:rsidRDefault="00000000">
      <w:pPr>
        <w:pStyle w:val="FirstParagraph"/>
        <w:rPr>
          <w:ins w:id="169" w:author="Revised R1" w:date="2023-11-29T10:42:00Z"/>
        </w:rPr>
      </w:pPr>
      <w:ins w:id="170" w:author="Revised R1" w:date="2023-11-29T10:42:00Z">
        <w:r>
          <w:t xml:space="preserve">When working with Git and remote repositories, several security considerations are crucial to safeguard sensitive information. First, it is of utmost importance to ensure that sensitive information (such as personal access tokens, passwords or patient-level data) </w:t>
        </w:r>
        <w:proofErr w:type="gramStart"/>
        <w:r>
          <w:t>are</w:t>
        </w:r>
        <w:proofErr w:type="gramEnd"/>
        <w:r>
          <w:t xml:space="preserve"> not accidentally shared. One way to prevent this is to configure </w:t>
        </w:r>
        <w:proofErr w:type="gramStart"/>
        <w:r>
          <w:t xml:space="preserve">a </w:t>
        </w:r>
        <w:r>
          <w:rPr>
            <w:rStyle w:val="VerbatimChar"/>
          </w:rPr>
          <w:t>.</w:t>
        </w:r>
        <w:proofErr w:type="spellStart"/>
        <w:r>
          <w:rPr>
            <w:rStyle w:val="VerbatimChar"/>
          </w:rPr>
          <w:t>gitignore</w:t>
        </w:r>
        <w:proofErr w:type="spellEnd"/>
        <w:proofErr w:type="gramEnd"/>
        <w:r>
          <w:t xml:space="preserve"> file, which is a flat text file typically stored in the root directory of the repository. Each line </w:t>
        </w:r>
        <w:proofErr w:type="gramStart"/>
        <w:r>
          <w:t xml:space="preserve">in </w:t>
        </w:r>
        <w:r>
          <w:rPr>
            <w:rStyle w:val="VerbatimChar"/>
          </w:rPr>
          <w:t>.</w:t>
        </w:r>
        <w:proofErr w:type="spellStart"/>
        <w:r>
          <w:rPr>
            <w:rStyle w:val="VerbatimChar"/>
          </w:rPr>
          <w:t>gitignore</w:t>
        </w:r>
        <w:proofErr w:type="spellEnd"/>
        <w:proofErr w:type="gramEnd"/>
        <w:r>
          <w:t xml:space="preserve"> specifies a file name, sub-directory name or a file name pattern (e.g., “*.csv” for all files of type csv) that a user intentionally does not want to track and synchronize with a remote repository. If it can be avoided, such sensitive information should alternatively not be stored in the project directory in the first place.</w:t>
        </w:r>
      </w:ins>
    </w:p>
    <w:p w14:paraId="2C34EB59" w14:textId="77777777" w:rsidR="008A4106" w:rsidRDefault="00000000">
      <w:pPr>
        <w:pStyle w:val="SourceCode"/>
        <w:rPr>
          <w:ins w:id="171" w:author="Revised R1" w:date="2023-11-29T10:42:00Z"/>
        </w:rPr>
      </w:pPr>
      <w:ins w:id="172" w:author="Revised R1" w:date="2023-11-29T10:42:00Z">
        <w:r>
          <w:rPr>
            <w:rStyle w:val="CommentTok"/>
          </w:rPr>
          <w:lastRenderedPageBreak/>
          <w:t xml:space="preserve"># </w:t>
        </w:r>
        <w:proofErr w:type="gramStart"/>
        <w:r>
          <w:rPr>
            <w:rStyle w:val="CommentTok"/>
          </w:rPr>
          <w:t>Example .</w:t>
        </w:r>
        <w:proofErr w:type="spellStart"/>
        <w:r>
          <w:rPr>
            <w:rStyle w:val="CommentTok"/>
          </w:rPr>
          <w:t>gitgnore</w:t>
        </w:r>
        <w:proofErr w:type="spellEnd"/>
        <w:proofErr w:type="gramEnd"/>
        <w:r>
          <w:rPr>
            <w:rStyle w:val="CommentTok"/>
          </w:rPr>
          <w:t xml:space="preserve"> file </w:t>
        </w:r>
        <w:proofErr w:type="spellStart"/>
        <w:r>
          <w:rPr>
            <w:rStyle w:val="CommentTok"/>
          </w:rPr>
          <w:t>specyfing</w:t>
        </w:r>
        <w:proofErr w:type="spellEnd"/>
        <w:r>
          <w:rPr>
            <w:rStyle w:val="CommentTok"/>
          </w:rPr>
          <w:t xml:space="preserve"> which </w:t>
        </w:r>
        <w:r>
          <w:br/>
        </w:r>
        <w:r>
          <w:rPr>
            <w:rStyle w:val="CommentTok"/>
          </w:rPr>
          <w:t># files, sub-directories and patterns</w:t>
        </w:r>
        <w:r>
          <w:br/>
        </w:r>
        <w:r>
          <w:rPr>
            <w:rStyle w:val="CommentTok"/>
          </w:rPr>
          <w:t># that should not be tracked</w:t>
        </w:r>
        <w:r>
          <w:br/>
        </w:r>
        <w:r>
          <w:br/>
        </w:r>
        <w:r>
          <w:rPr>
            <w:rStyle w:val="CommentTok"/>
          </w:rPr>
          <w:t># password .txt file</w:t>
        </w:r>
        <w:r>
          <w:br/>
        </w:r>
        <w:r>
          <w:rPr>
            <w:rStyle w:val="ExtensionTok"/>
          </w:rPr>
          <w:t>pwd.txt</w:t>
        </w:r>
        <w:r>
          <w:br/>
        </w:r>
        <w:r>
          <w:br/>
        </w:r>
        <w:r>
          <w:rPr>
            <w:rStyle w:val="CommentTok"/>
          </w:rPr>
          <w:t># Session Data files</w:t>
        </w:r>
        <w:r>
          <w:br/>
        </w:r>
        <w:r>
          <w:rPr>
            <w:rStyle w:val="ExtensionTok"/>
          </w:rPr>
          <w:t>.</w:t>
        </w:r>
        <w:proofErr w:type="spellStart"/>
        <w:r>
          <w:rPr>
            <w:rStyle w:val="ExtensionTok"/>
          </w:rPr>
          <w:t>RData</w:t>
        </w:r>
        <w:proofErr w:type="spellEnd"/>
        <w:r>
          <w:br/>
        </w:r>
        <w:r>
          <w:rPr>
            <w:rStyle w:val="ExtensionTok"/>
          </w:rPr>
          <w:t>.</w:t>
        </w:r>
        <w:proofErr w:type="spellStart"/>
        <w:r>
          <w:rPr>
            <w:rStyle w:val="ExtensionTok"/>
          </w:rPr>
          <w:t>Rhistory</w:t>
        </w:r>
        <w:proofErr w:type="spellEnd"/>
        <w:r>
          <w:br/>
        </w:r>
        <w:r>
          <w:br/>
        </w:r>
        <w:r>
          <w:rPr>
            <w:rStyle w:val="CommentTok"/>
          </w:rPr>
          <w:t># any type of .csv file</w:t>
        </w:r>
        <w:r>
          <w:br/>
        </w:r>
        <w:r>
          <w:rPr>
            <w:rStyle w:val="ExtensionTok"/>
          </w:rPr>
          <w:t>*.csv</w:t>
        </w:r>
        <w:r>
          <w:br/>
        </w:r>
        <w:r>
          <w:br/>
        </w:r>
        <w:r>
          <w:rPr>
            <w:rStyle w:val="CommentTok"/>
          </w:rPr>
          <w:t># output directory</w:t>
        </w:r>
        <w:r>
          <w:br/>
        </w:r>
        <w:r>
          <w:rPr>
            <w:rStyle w:val="ExtensionTok"/>
          </w:rPr>
          <w:t>output/</w:t>
        </w:r>
        <w:r>
          <w:br/>
        </w:r>
        <w:r>
          <w:br/>
        </w:r>
        <w:r>
          <w:rPr>
            <w:rStyle w:val="CommentTok"/>
          </w:rPr>
          <w:t># .</w:t>
        </w:r>
        <w:proofErr w:type="spellStart"/>
        <w:r>
          <w:rPr>
            <w:rStyle w:val="CommentTok"/>
          </w:rPr>
          <w:t>Renviron</w:t>
        </w:r>
        <w:proofErr w:type="spellEnd"/>
        <w:r>
          <w:rPr>
            <w:rStyle w:val="CommentTok"/>
          </w:rPr>
          <w:t xml:space="preserve"> file</w:t>
        </w:r>
        <w:r>
          <w:br/>
        </w:r>
        <w:r>
          <w:rPr>
            <w:rStyle w:val="ExtensionTok"/>
          </w:rPr>
          <w:t>.</w:t>
        </w:r>
        <w:proofErr w:type="spellStart"/>
        <w:r>
          <w:rPr>
            <w:rStyle w:val="ExtensionTok"/>
          </w:rPr>
          <w:t>Renviron</w:t>
        </w:r>
        <w:proofErr w:type="spellEnd"/>
      </w:ins>
    </w:p>
    <w:p w14:paraId="05357639" w14:textId="77777777" w:rsidR="008A4106" w:rsidRDefault="00000000">
      <w:pPr>
        <w:pStyle w:val="FirstParagraph"/>
        <w:rPr>
          <w:ins w:id="173" w:author="Revised R1" w:date="2023-11-29T10:42:00Z"/>
        </w:rPr>
      </w:pPr>
      <w:ins w:id="174" w:author="Revised R1" w:date="2023-11-29T10:42:00Z">
        <w:r>
          <w:t xml:space="preserve">Second, it is good practice to not include passwords or personal access tokens inside an analytic code file but to call these from an external file. RStudio, for example, offers the possibility to create environment files </w:t>
        </w:r>
        <w:proofErr w:type="gramStart"/>
        <w:r>
          <w:t>(</w:t>
        </w:r>
        <w:r>
          <w:rPr>
            <w:rStyle w:val="VerbatimChar"/>
          </w:rPr>
          <w:t>.</w:t>
        </w:r>
        <w:proofErr w:type="spellStart"/>
        <w:r>
          <w:rPr>
            <w:rStyle w:val="VerbatimChar"/>
          </w:rPr>
          <w:t>Renviron</w:t>
        </w:r>
        <w:proofErr w:type="spellEnd"/>
        <w:proofErr w:type="gramEnd"/>
        <w:r>
          <w:t xml:space="preserve"> and </w:t>
        </w:r>
        <w:r>
          <w:rPr>
            <w:rStyle w:val="VerbatimChar"/>
          </w:rPr>
          <w:t>.</w:t>
        </w:r>
        <w:proofErr w:type="spellStart"/>
        <w:r>
          <w:rPr>
            <w:rStyle w:val="VerbatimChar"/>
          </w:rPr>
          <w:t>RProfile</w:t>
        </w:r>
        <w:proofErr w:type="spellEnd"/>
        <w:r>
          <w:t xml:space="preserve">) which are user-controllable text files which can be stored in the project root directory and is automatically called upon an R session start. Such a file can be configured to not be tracked </w:t>
        </w:r>
        <w:proofErr w:type="gramStart"/>
        <w:r>
          <w:t xml:space="preserve">using </w:t>
        </w:r>
        <w:r>
          <w:rPr>
            <w:rStyle w:val="VerbatimChar"/>
          </w:rPr>
          <w:t>.</w:t>
        </w:r>
        <w:proofErr w:type="spellStart"/>
        <w:r>
          <w:rPr>
            <w:rStyle w:val="VerbatimChar"/>
          </w:rPr>
          <w:t>gitignore</w:t>
        </w:r>
        <w:proofErr w:type="spellEnd"/>
        <w:proofErr w:type="gramEnd"/>
        <w:r>
          <w:t xml:space="preserve"> (as illustrated above) and accessed as show in the following.</w:t>
        </w:r>
      </w:ins>
    </w:p>
    <w:p w14:paraId="6F0527B8" w14:textId="77777777" w:rsidR="008A4106" w:rsidRDefault="00000000">
      <w:pPr>
        <w:pStyle w:val="SourceCode"/>
        <w:rPr>
          <w:ins w:id="175" w:author="Revised R1" w:date="2023-11-29T10:42:00Z"/>
        </w:rPr>
      </w:pPr>
      <w:ins w:id="176" w:author="Revised R1" w:date="2023-11-29T10:42:00Z">
        <w:r>
          <w:rPr>
            <w:rStyle w:val="CommentTok"/>
          </w:rPr>
          <w:t xml:space="preserve"># Example: configuration of database access credentials inside </w:t>
        </w:r>
        <w:proofErr w:type="gramStart"/>
        <w:r>
          <w:rPr>
            <w:rStyle w:val="CommentTok"/>
          </w:rPr>
          <w:t>an .</w:t>
        </w:r>
        <w:proofErr w:type="spellStart"/>
        <w:r>
          <w:rPr>
            <w:rStyle w:val="CommentTok"/>
          </w:rPr>
          <w:t>Renviron</w:t>
        </w:r>
        <w:proofErr w:type="spellEnd"/>
        <w:proofErr w:type="gramEnd"/>
        <w:r>
          <w:rPr>
            <w:rStyle w:val="CommentTok"/>
          </w:rPr>
          <w:t xml:space="preserve"> file</w:t>
        </w:r>
        <w:r>
          <w:br/>
        </w:r>
        <w:proofErr w:type="spellStart"/>
        <w:r>
          <w:rPr>
            <w:rStyle w:val="NormalTok"/>
          </w:rPr>
          <w:t>db_username</w:t>
        </w:r>
        <w:proofErr w:type="spellEnd"/>
        <w:r>
          <w:rPr>
            <w:rStyle w:val="NormalTok"/>
          </w:rPr>
          <w:t xml:space="preserve"> </w:t>
        </w:r>
        <w:r>
          <w:rPr>
            <w:rStyle w:val="OtherTok"/>
          </w:rPr>
          <w:t>=</w:t>
        </w:r>
        <w:r>
          <w:rPr>
            <w:rStyle w:val="NormalTok"/>
          </w:rPr>
          <w:t xml:space="preserve"> </w:t>
        </w:r>
        <w:r>
          <w:rPr>
            <w:rStyle w:val="StringTok"/>
          </w:rPr>
          <w:t>"</w:t>
        </w:r>
        <w:proofErr w:type="spellStart"/>
        <w:r>
          <w:rPr>
            <w:rStyle w:val="StringTok"/>
          </w:rPr>
          <w:t>JoshSmith</w:t>
        </w:r>
        <w:proofErr w:type="spellEnd"/>
        <w:r>
          <w:rPr>
            <w:rStyle w:val="StringTok"/>
          </w:rPr>
          <w:t>"</w:t>
        </w:r>
        <w:r>
          <w:br/>
        </w:r>
        <w:proofErr w:type="spellStart"/>
        <w:r>
          <w:rPr>
            <w:rStyle w:val="NormalTok"/>
          </w:rPr>
          <w:t>db_password</w:t>
        </w:r>
        <w:proofErr w:type="spellEnd"/>
        <w:r>
          <w:rPr>
            <w:rStyle w:val="NormalTok"/>
          </w:rPr>
          <w:t xml:space="preserve"> </w:t>
        </w:r>
        <w:r>
          <w:rPr>
            <w:rStyle w:val="OtherTok"/>
          </w:rPr>
          <w:t>=</w:t>
        </w:r>
        <w:r>
          <w:rPr>
            <w:rStyle w:val="NormalTok"/>
          </w:rPr>
          <w:t xml:space="preserve"> </w:t>
        </w:r>
        <w:r>
          <w:rPr>
            <w:rStyle w:val="StringTok"/>
          </w:rPr>
          <w:t>"User1234"</w:t>
        </w:r>
      </w:ins>
    </w:p>
    <w:p w14:paraId="33D1B4D5" w14:textId="77777777" w:rsidR="008A4106" w:rsidRDefault="00000000">
      <w:pPr>
        <w:pStyle w:val="FirstParagraph"/>
        <w:rPr>
          <w:ins w:id="177" w:author="Revised R1" w:date="2023-11-29T10:42:00Z"/>
        </w:rPr>
      </w:pPr>
      <w:ins w:id="178" w:author="Revised R1" w:date="2023-11-29T10:42:00Z">
        <w:r>
          <w:t xml:space="preserve">These credentials can now be called inside an R script, for example, to access a database (example taken from </w:t>
        </w:r>
        <w:proofErr w:type="spellStart"/>
        <w:r>
          <w:rPr>
            <w:rStyle w:val="VerbatimChar"/>
          </w:rPr>
          <w:t>genieBPC</w:t>
        </w:r>
        <w:proofErr w:type="spellEnd"/>
        <w:r>
          <w:t xml:space="preserve"> R package</w:t>
        </w:r>
        <w:r>
          <w:rPr>
            <w:vertAlign w:val="superscript"/>
          </w:rPr>
          <w:t>26</w:t>
        </w:r>
        <w:r>
          <w:t>).</w:t>
        </w:r>
      </w:ins>
    </w:p>
    <w:p w14:paraId="0F1313F1" w14:textId="77777777" w:rsidR="008A4106" w:rsidRDefault="00000000">
      <w:pPr>
        <w:pStyle w:val="SourceCode"/>
        <w:rPr>
          <w:ins w:id="179" w:author="Revised R1" w:date="2023-11-29T10:42:00Z"/>
        </w:rPr>
      </w:pPr>
      <w:ins w:id="180" w:author="Revised R1" w:date="2023-11-29T10:42:00Z">
        <w:r>
          <w:rPr>
            <w:rStyle w:val="CommentTok"/>
          </w:rPr>
          <w:t xml:space="preserve"># Example how the credentials defined </w:t>
        </w:r>
        <w:proofErr w:type="gramStart"/>
        <w:r>
          <w:rPr>
            <w:rStyle w:val="CommentTok"/>
          </w:rPr>
          <w:t>in .</w:t>
        </w:r>
        <w:proofErr w:type="spellStart"/>
        <w:r>
          <w:rPr>
            <w:rStyle w:val="CommentTok"/>
          </w:rPr>
          <w:t>Renviron</w:t>
        </w:r>
        <w:proofErr w:type="spellEnd"/>
        <w:proofErr w:type="gramEnd"/>
        <w:r>
          <w:rPr>
            <w:rStyle w:val="CommentTok"/>
          </w:rPr>
          <w:t xml:space="preserve"> can be used</w:t>
        </w:r>
        <w:r>
          <w:br/>
        </w:r>
        <w:r>
          <w:rPr>
            <w:rStyle w:val="CommentTok"/>
          </w:rPr>
          <w:t># inside an R script</w:t>
        </w:r>
        <w:r>
          <w:br/>
        </w:r>
        <w:proofErr w:type="spellStart"/>
        <w:r>
          <w:rPr>
            <w:rStyle w:val="FunctionTok"/>
          </w:rPr>
          <w:t>set_synapse_credentials</w:t>
        </w:r>
        <w:proofErr w:type="spellEnd"/>
        <w:r>
          <w:rPr>
            <w:rStyle w:val="NormalTok"/>
          </w:rPr>
          <w:t>(</w:t>
        </w:r>
        <w:r>
          <w:br/>
        </w:r>
        <w:r>
          <w:rPr>
            <w:rStyle w:val="NormalTok"/>
          </w:rPr>
          <w:t xml:space="preserve">  </w:t>
        </w:r>
        <w:r>
          <w:rPr>
            <w:rStyle w:val="AttributeTok"/>
          </w:rPr>
          <w:t>username =</w:t>
        </w:r>
        <w:r>
          <w:rPr>
            <w:rStyle w:val="NormalTok"/>
          </w:rPr>
          <w:t xml:space="preserve"> </w:t>
        </w:r>
        <w:proofErr w:type="spellStart"/>
        <w:r>
          <w:rPr>
            <w:rStyle w:val="FunctionTok"/>
          </w:rPr>
          <w:t>Sys.getenv</w:t>
        </w:r>
        <w:proofErr w:type="spellEnd"/>
        <w:r>
          <w:rPr>
            <w:rStyle w:val="NormalTok"/>
          </w:rPr>
          <w:t>(</w:t>
        </w:r>
        <w:r>
          <w:rPr>
            <w:rStyle w:val="StringTok"/>
          </w:rPr>
          <w:t>"</w:t>
        </w:r>
        <w:proofErr w:type="spellStart"/>
        <w:r>
          <w:rPr>
            <w:rStyle w:val="StringTok"/>
          </w:rPr>
          <w:t>db_username</w:t>
        </w:r>
        <w:proofErr w:type="spellEnd"/>
        <w:r>
          <w:rPr>
            <w:rStyle w:val="StringTok"/>
          </w:rPr>
          <w:t>"</w:t>
        </w:r>
        <w:r>
          <w:rPr>
            <w:rStyle w:val="NormalTok"/>
          </w:rPr>
          <w:t xml:space="preserve">), </w:t>
        </w:r>
        <w:r>
          <w:br/>
        </w:r>
        <w:r>
          <w:rPr>
            <w:rStyle w:val="NormalTok"/>
          </w:rPr>
          <w:t xml:space="preserve">  </w:t>
        </w:r>
        <w:r>
          <w:rPr>
            <w:rStyle w:val="AttributeTok"/>
          </w:rPr>
          <w:t>password =</w:t>
        </w:r>
        <w:r>
          <w:rPr>
            <w:rStyle w:val="NormalTok"/>
          </w:rPr>
          <w:t xml:space="preserve"> </w:t>
        </w:r>
        <w:proofErr w:type="spellStart"/>
        <w:r>
          <w:rPr>
            <w:rStyle w:val="FunctionTok"/>
          </w:rPr>
          <w:t>Sys.getenv</w:t>
        </w:r>
        <w:proofErr w:type="spellEnd"/>
        <w:r>
          <w:rPr>
            <w:rStyle w:val="NormalTok"/>
          </w:rPr>
          <w:t>(</w:t>
        </w:r>
        <w:r>
          <w:rPr>
            <w:rStyle w:val="StringTok"/>
          </w:rPr>
          <w:t>"</w:t>
        </w:r>
        <w:proofErr w:type="spellStart"/>
        <w:r>
          <w:rPr>
            <w:rStyle w:val="StringTok"/>
          </w:rPr>
          <w:t>db_password</w:t>
        </w:r>
        <w:proofErr w:type="spellEnd"/>
        <w:r>
          <w:rPr>
            <w:rStyle w:val="StringTok"/>
          </w:rPr>
          <w:t>"</w:t>
        </w:r>
        <w:r>
          <w:rPr>
            <w:rStyle w:val="NormalTok"/>
          </w:rPr>
          <w:t>)</w:t>
        </w:r>
        <w:r>
          <w:br/>
        </w:r>
        <w:r>
          <w:rPr>
            <w:rStyle w:val="NormalTok"/>
          </w:rPr>
          <w:t xml:space="preserve">  )</w:t>
        </w:r>
      </w:ins>
    </w:p>
    <w:p w14:paraId="69F0BFBE" w14:textId="77777777" w:rsidR="008A4106" w:rsidRDefault="00000000">
      <w:pPr>
        <w:pStyle w:val="FirstParagraph"/>
        <w:rPr>
          <w:ins w:id="181" w:author="Revised R1" w:date="2023-11-29T10:42:00Z"/>
        </w:rPr>
      </w:pPr>
      <w:ins w:id="182" w:author="Revised R1" w:date="2023-11-29T10:42:00Z">
        <w:r>
          <w:t xml:space="preserve">Third, it needs to be ensured that access permissions to remote repository platforms are appropriately configured, granting only necessary access levels to collaborators unless </w:t>
        </w:r>
        <w:r>
          <w:lastRenderedPageBreak/>
          <w:t>it is intended to share the repository with the public. All major remote repositories offer the option to configure a repository to be private or public.</w:t>
        </w:r>
      </w:ins>
    </w:p>
    <w:p w14:paraId="53F8C8E5" w14:textId="77777777" w:rsidR="008A4106" w:rsidRDefault="00000000">
      <w:pPr>
        <w:pStyle w:val="Heading1"/>
      </w:pPr>
      <w:bookmarkStart w:id="183" w:name="discussion"/>
      <w:bookmarkEnd w:id="33"/>
      <w:bookmarkEnd w:id="167"/>
      <w:r>
        <w:t>4. Discussion</w:t>
      </w:r>
    </w:p>
    <w:p w14:paraId="0A3FD01D" w14:textId="77777777" w:rsidR="008A4106" w:rsidRDefault="00000000">
      <w:pPr>
        <w:pStyle w:val="FirstParagraph"/>
      </w:pPr>
      <w:r>
        <w:t xml:space="preserve">In this practical tutorial, we introduced basic concepts of VCS for transparent and reproducible workflows and gave technical step-by-step instructions for the implementation using </w:t>
      </w:r>
      <w:r>
        <w:rPr>
          <w:rStyle w:val="VerbatimChar"/>
        </w:rPr>
        <w:t>Git</w:t>
      </w:r>
      <w:r>
        <w:t xml:space="preserve"> and R. We discussed frequently occurring challenges for reproducibility and how these can be overcome.</w:t>
      </w:r>
    </w:p>
    <w:p w14:paraId="4D1F909F" w14:textId="77777777" w:rsidR="008A4106" w:rsidRDefault="00000000">
      <w:pPr>
        <w:pStyle w:val="BodyText"/>
      </w:pPr>
      <w:r>
        <w:rPr>
          <w:rStyle w:val="VerbatimChar"/>
        </w:rPr>
        <w:t>Git</w:t>
      </w:r>
      <w:r>
        <w:t xml:space="preserve"> is a powerful tool that perfectly integrates into workflows of quantitative disciplines handling analytic code. It further provides features that make it convenient for project-oriented setups and collaboration at scale. This tutorial is by no means comprehensive as </w:t>
      </w:r>
      <w:r>
        <w:rPr>
          <w:rStyle w:val="VerbatimChar"/>
        </w:rPr>
        <w:t>Git</w:t>
      </w:r>
      <w:r>
        <w:t xml:space="preserve"> provides a vast number of additional features which were not addressed in this manuscript. To get familiar with more advanced </w:t>
      </w:r>
      <w:r>
        <w:rPr>
          <w:rStyle w:val="VerbatimChar"/>
        </w:rPr>
        <w:t>Git</w:t>
      </w:r>
      <w:r>
        <w:t xml:space="preserve"> usage, we compiled a non-exhaustive list of further suggested readings and resources in the </w:t>
      </w:r>
      <w:r>
        <w:rPr>
          <w:b/>
          <w:bCs/>
        </w:rPr>
        <w:t>Supplementary Material</w:t>
      </w:r>
      <w:r>
        <w:t>.</w:t>
      </w:r>
    </w:p>
    <w:p w14:paraId="4EFC046B" w14:textId="77777777" w:rsidR="008A4106" w:rsidRDefault="00000000">
      <w:pPr>
        <w:pStyle w:val="BodyText"/>
        <w:rPr>
          <w:ins w:id="184" w:author="Revised R1" w:date="2023-11-29T10:42:00Z"/>
        </w:rPr>
      </w:pPr>
      <w:ins w:id="185" w:author="Revised R1" w:date="2023-11-29T10:42:00Z">
        <w:r>
          <w:t xml:space="preserve">Besides the usage of </w:t>
        </w:r>
        <w:r>
          <w:rPr>
            <w:rStyle w:val="VerbatimChar"/>
          </w:rPr>
          <w:t>Git</w:t>
        </w:r>
        <w:r>
          <w:t xml:space="preserve"> and remote repositories as version control systems, there are also further relevant aspects that determine the reproducibility of analytic code when using open-source software such as R. To complement the introduction and discussion on </w:t>
        </w:r>
        <w:r>
          <w:rPr>
            <w:rStyle w:val="VerbatimChar"/>
          </w:rPr>
          <w:t>Git</w:t>
        </w:r>
        <w:r>
          <w:t xml:space="preserve"> in this manuscript, section 2 (</w:t>
        </w:r>
        <w:r>
          <w:rPr>
            <w:i/>
            <w:iCs/>
          </w:rPr>
          <w:t>Reproducible computation environments in R</w:t>
        </w:r>
        <w:r>
          <w:t xml:space="preserve">) in the </w:t>
        </w:r>
        <w:r>
          <w:rPr>
            <w:b/>
            <w:bCs/>
          </w:rPr>
          <w:t>Supplementary Material</w:t>
        </w:r>
        <w:r>
          <w:t xml:space="preserve"> provides a few further considerations addressing the computational reproducibility when using R.</w:t>
        </w:r>
      </w:ins>
    </w:p>
    <w:p w14:paraId="354262D9" w14:textId="1A8C990D" w:rsidR="008A4106" w:rsidRDefault="00000000">
      <w:pPr>
        <w:pStyle w:val="BodyText"/>
      </w:pPr>
      <w:r>
        <w:rPr>
          <w:rStyle w:val="VerbatimChar"/>
        </w:rPr>
        <w:t>Git</w:t>
      </w:r>
      <w:r>
        <w:t xml:space="preserve"> was primarily designed to work with source code files and works best for plain, text-based documents such as programming code, rich text format (RTF), Markdown or LaTex files. There are limitations when it comes to tracking binary files like Word (.docx) and Excel (.xlsx) as these need to be interpreted by a program or a hardware processor.</w:t>
      </w:r>
      <w:del w:id="186" w:author="Revised R1" w:date="2023-11-29T10:42:00Z">
        <w:r>
          <w:rPr>
            <w:vertAlign w:val="superscript"/>
          </w:rPr>
          <w:delText>19</w:delText>
        </w:r>
      </w:del>
      <w:ins w:id="187" w:author="Revised R1" w:date="2023-11-29T10:42:00Z">
        <w:r>
          <w:rPr>
            <w:vertAlign w:val="superscript"/>
          </w:rPr>
          <w:t>18</w:t>
        </w:r>
      </w:ins>
      <w:r>
        <w:t xml:space="preserve"> While it can be still useful to track versions of these file types using </w:t>
      </w:r>
      <w:r>
        <w:rPr>
          <w:rStyle w:val="VerbatimChar"/>
        </w:rPr>
        <w:t>Git</w:t>
      </w:r>
      <w:r>
        <w:t>, it is important to recognize that modifications in such documents can’t be easily inspected using RStudio or GitHub.</w:t>
      </w:r>
    </w:p>
    <w:p w14:paraId="1ED8538D" w14:textId="77777777" w:rsidR="002C092C" w:rsidRDefault="00000000">
      <w:pPr>
        <w:pStyle w:val="BodyText"/>
        <w:rPr>
          <w:del w:id="188" w:author="Revised R1" w:date="2023-11-29T10:42:00Z"/>
        </w:rPr>
      </w:pPr>
      <w:del w:id="189" w:author="Revised R1" w:date="2023-11-29T10:42:00Z">
        <w:r>
          <w:lastRenderedPageBreak/>
          <w:delText xml:space="preserve">Moreover, when working with remote repositories, it is of utmost importance to ensure that sensitive information (such as passwords or patient-level data) are not accidentally shared. To prevent this, we recommend specifying such files in the </w:delText>
        </w:r>
        <w:r>
          <w:rPr>
            <w:rStyle w:val="VerbatimChar"/>
          </w:rPr>
          <w:delText>.gitignore</w:delText>
        </w:r>
        <w:r>
          <w:delText xml:space="preserve"> file before making the very first commit or, more preferably, not storing them in the project directory in the first place.</w:delText>
        </w:r>
      </w:del>
    </w:p>
    <w:p w14:paraId="4ED700D6" w14:textId="6C0A1B2A" w:rsidR="008A4106" w:rsidRDefault="00000000">
      <w:pPr>
        <w:pStyle w:val="BodyText"/>
        <w:rPr>
          <w:ins w:id="190" w:author="Revised R1" w:date="2023-11-29T10:42:00Z"/>
        </w:rPr>
      </w:pPr>
      <w:r>
        <w:t xml:space="preserve">Despite the potential initial complexities to get acquainted with the </w:t>
      </w:r>
      <w:r>
        <w:rPr>
          <w:rStyle w:val="VerbatimChar"/>
        </w:rPr>
        <w:t>Git</w:t>
      </w:r>
      <w:r>
        <w:t xml:space="preserve"> workflow, distributed VCS and code sharing provide unique advantages, such as a full audit trail of which changes were made by whom, when and why. </w:t>
      </w:r>
      <w:del w:id="191" w:author="Revised R1" w:date="2023-11-29T10:42:00Z">
        <w:r>
          <w:delText>Git makes it easier for users to go back to any snapshot and resolve errors more efficiently. Further, remote</w:delText>
        </w:r>
      </w:del>
      <w:ins w:id="192" w:author="Revised R1" w:date="2023-11-29T10:42:00Z">
        <w:r>
          <w:t>Remote</w:t>
        </w:r>
      </w:ins>
      <w:r>
        <w:t xml:space="preserve"> repositories are ideal platforms to deploy and archive scripts and documents, facilitate </w:t>
      </w:r>
      <w:proofErr w:type="gramStart"/>
      <w:r>
        <w:t>collaboration</w:t>
      </w:r>
      <w:proofErr w:type="gramEnd"/>
      <w:r>
        <w:t xml:space="preserve"> and make it very convenient to share code. </w:t>
      </w:r>
      <w:ins w:id="193" w:author="Revised R1" w:date="2023-11-29T10:42:00Z">
        <w:r>
          <w:t xml:space="preserve">While the access to the final version of the programming code along with the source data is sufficient for external reproducibility, the tracking of changes over time enables a study team to comprehend and resolve errors more efficiently. </w:t>
        </w:r>
        <w:proofErr w:type="gramStart"/>
        <w:r>
          <w:t>Similar to</w:t>
        </w:r>
        <w:proofErr w:type="gramEnd"/>
        <w:r>
          <w:t xml:space="preserve"> tracking changes and amendments of a study protocol, an external audience also benefits from a complete audit trail through a better understanding of the documented scientific rationale behind specific changes, the identification of implemented quality control processes (e.g., code reviews) and the tracking of contributions of different collaborators to the codebase.</w:t>
        </w:r>
      </w:ins>
    </w:p>
    <w:p w14:paraId="29480210" w14:textId="3D910D7F" w:rsidR="008A4106" w:rsidRDefault="00000000">
      <w:pPr>
        <w:pStyle w:val="BodyText"/>
        <w:rPr>
          <w:ins w:id="194" w:author="Revised R1" w:date="2023-11-29T10:42:00Z"/>
        </w:rPr>
      </w:pPr>
      <w:r>
        <w:t xml:space="preserve">Although data sharing is unfortunately often prohibited due to privacy and legal reasons, many databases have been mapped to common data models like </w:t>
      </w:r>
      <w:del w:id="195" w:author="Revised R1" w:date="2023-11-29T10:42:00Z">
        <w:r>
          <w:delText>OMOP</w:delText>
        </w:r>
        <w:r>
          <w:rPr>
            <w:vertAlign w:val="superscript"/>
          </w:rPr>
          <w:delText>28</w:delText>
        </w:r>
        <w:r>
          <w:delText>, Sentinel</w:delText>
        </w:r>
        <w:r>
          <w:rPr>
            <w:vertAlign w:val="superscript"/>
          </w:rPr>
          <w:delText>29</w:delText>
        </w:r>
      </w:del>
      <w:ins w:id="196" w:author="Revised R1" w:date="2023-11-29T10:42:00Z">
        <w:r>
          <w:t>OMOP</w:t>
        </w:r>
        <w:r>
          <w:rPr>
            <w:vertAlign w:val="superscript"/>
          </w:rPr>
          <w:t>27</w:t>
        </w:r>
        <w:r>
          <w:t>, Sentinel</w:t>
        </w:r>
        <w:r>
          <w:rPr>
            <w:vertAlign w:val="superscript"/>
          </w:rPr>
          <w:t>28</w:t>
        </w:r>
        <w:r>
          <w:t>, PCORnet</w:t>
        </w:r>
        <w:r>
          <w:rPr>
            <w:vertAlign w:val="superscript"/>
          </w:rPr>
          <w:t>29</w:t>
        </w:r>
      </w:ins>
      <w:r>
        <w:t xml:space="preserve"> and </w:t>
      </w:r>
      <w:del w:id="197" w:author="Revised R1" w:date="2023-11-29T10:42:00Z">
        <w:r>
          <w:delText>PCORnet</w:delText>
        </w:r>
        <w:r>
          <w:rPr>
            <w:vertAlign w:val="superscript"/>
          </w:rPr>
          <w:delText>30</w:delText>
        </w:r>
      </w:del>
      <w:ins w:id="198" w:author="Revised R1" w:date="2023-11-29T10:42:00Z">
        <w:r>
          <w:t>ConcePTION</w:t>
        </w:r>
        <w:r>
          <w:rPr>
            <w:vertAlign w:val="superscript"/>
          </w:rPr>
          <w:t>30</w:t>
        </w:r>
      </w:ins>
      <w:r>
        <w:t xml:space="preserve">, which makes shared code interoperable even without direct access to the same data source. </w:t>
      </w:r>
      <w:ins w:id="199" w:author="Revised R1" w:date="2023-11-29T10:42:00Z">
        <w:r>
          <w:t>Moreover, many larger research data sources have already provided synthetic data using identical formats and variable names while protecting patient privacy (e.g., Medicare Claims Synthetic Public Use Files).</w:t>
        </w:r>
        <w:r>
          <w:rPr>
            <w:vertAlign w:val="superscript"/>
          </w:rPr>
          <w:t>31</w:t>
        </w:r>
        <w:r>
          <w:t xml:space="preserve"> Authors may also include a sample of dummy data to give readers a better understanding of the underlying source code and enhance transparency, but, by definition, reproducibility can only be achieved by having access to real data.</w:t>
        </w:r>
      </w:ins>
    </w:p>
    <w:p w14:paraId="4A83DE01" w14:textId="00BF9343" w:rsidR="008A4106" w:rsidRDefault="00000000">
      <w:pPr>
        <w:pStyle w:val="BodyText"/>
      </w:pPr>
      <w:r>
        <w:t xml:space="preserve">Finally, code sharing can enable researchers to learn from each other, build </w:t>
      </w:r>
      <w:del w:id="200" w:author="Revised R1" w:date="2023-11-29T10:42:00Z">
        <w:r>
          <w:delText>trust</w:delText>
        </w:r>
        <w:r>
          <w:rPr>
            <w:vertAlign w:val="superscript"/>
          </w:rPr>
          <w:delText>31</w:delText>
        </w:r>
      </w:del>
      <w:ins w:id="201" w:author="Revised R1" w:date="2023-11-29T10:42:00Z">
        <w:r>
          <w:t>trust</w:t>
        </w:r>
        <w:r>
          <w:rPr>
            <w:vertAlign w:val="superscript"/>
          </w:rPr>
          <w:t>32</w:t>
        </w:r>
      </w:ins>
      <w:r>
        <w:t xml:space="preserve">, expedite the uptake of novel methodologies and knowledge exchange and </w:t>
      </w:r>
      <w:r>
        <w:lastRenderedPageBreak/>
        <w:t xml:space="preserve">decrease unnecessary redundancies through sharing of code libraries, </w:t>
      </w:r>
      <w:proofErr w:type="gramStart"/>
      <w:r>
        <w:t>functions</w:t>
      </w:r>
      <w:proofErr w:type="gramEnd"/>
      <w:r>
        <w:t xml:space="preserve"> and algorithms.</w:t>
      </w:r>
      <w:ins w:id="202" w:author="Revised R1" w:date="2023-11-29T10:42:00Z">
        <w:r>
          <w:t xml:space="preserve"> </w:t>
        </w:r>
        <w:r>
          <w:rPr>
            <w:rStyle w:val="VerbatimChar"/>
          </w:rPr>
          <w:t>Git</w:t>
        </w:r>
        <w:r>
          <w:t xml:space="preserve"> was primarily designed for version control and development of analytic code by statisticians and </w:t>
        </w:r>
        <w:proofErr w:type="gramStart"/>
        <w:r>
          <w:t>programmers, but</w:t>
        </w:r>
        <w:proofErr w:type="gramEnd"/>
        <w:r>
          <w:t xml:space="preserve"> may also benefit other members of a RWE generation team through the centralized deployment, tracking and version control of study documents as well as project management tools which have become standard among established remote repository platforms. While </w:t>
        </w:r>
        <w:r>
          <w:rPr>
            <w:rStyle w:val="VerbatimChar"/>
          </w:rPr>
          <w:t>Git</w:t>
        </w:r>
        <w:r>
          <w:t xml:space="preserve"> offers substantial benefits for collaboration, reproducibility, and transparency in RWE teams, challenges can arise in its adoption, particularly related to merging conflicts, steep learning curves, and maintaining consistent usage practices across team members.</w:t>
        </w:r>
      </w:ins>
    </w:p>
    <w:p w14:paraId="3FE89D10" w14:textId="2B585910" w:rsidR="008A4106" w:rsidRDefault="00000000">
      <w:pPr>
        <w:pStyle w:val="BodyText"/>
      </w:pPr>
      <w:del w:id="203" w:author="Revised R1" w:date="2023-11-29T10:42:00Z">
        <w:r>
          <w:delText>Regulators</w:delText>
        </w:r>
        <w:r>
          <w:rPr>
            <w:vertAlign w:val="superscript"/>
          </w:rPr>
          <w:delText>32</w:delText>
        </w:r>
      </w:del>
      <w:ins w:id="204" w:author="Revised R1" w:date="2023-11-29T10:42:00Z">
        <w:r>
          <w:t>Regulators</w:t>
        </w:r>
        <w:r>
          <w:rPr>
            <w:vertAlign w:val="superscript"/>
          </w:rPr>
          <w:t>33</w:t>
        </w:r>
      </w:ins>
      <w:r>
        <w:t xml:space="preserve">, funding </w:t>
      </w:r>
      <w:del w:id="205" w:author="Revised R1" w:date="2023-11-29T10:42:00Z">
        <w:r>
          <w:delText>agencies</w:delText>
        </w:r>
        <w:r>
          <w:rPr>
            <w:vertAlign w:val="superscript"/>
          </w:rPr>
          <w:delText>33,34</w:delText>
        </w:r>
      </w:del>
      <w:ins w:id="206" w:author="Revised R1" w:date="2023-11-29T10:42:00Z">
        <w:r>
          <w:t>agencies</w:t>
        </w:r>
        <w:r>
          <w:rPr>
            <w:vertAlign w:val="superscript"/>
          </w:rPr>
          <w:t>34,35</w:t>
        </w:r>
      </w:ins>
      <w:r>
        <w:t xml:space="preserve"> and HTA </w:t>
      </w:r>
      <w:del w:id="207" w:author="Revised R1" w:date="2023-11-29T10:42:00Z">
        <w:r>
          <w:delText>bodies</w:delText>
        </w:r>
        <w:r>
          <w:rPr>
            <w:vertAlign w:val="superscript"/>
          </w:rPr>
          <w:delText>35</w:delText>
        </w:r>
      </w:del>
      <w:ins w:id="208" w:author="Revised R1" w:date="2023-11-29T10:42:00Z">
        <w:r>
          <w:t>bodies</w:t>
        </w:r>
        <w:r>
          <w:rPr>
            <w:vertAlign w:val="superscript"/>
          </w:rPr>
          <w:t>36</w:t>
        </w:r>
      </w:ins>
      <w:r>
        <w:t xml:space="preserve"> have increasing expectations regarding the provenance, sharing and audit trial of study documents including analytic code as a prerequisite for impactful and credible RWE studies. Given the trend towards open source tools for clinical trial reporting and regulatory submissions, this tutorial addresses a timely topic and hopefully encourages new and experienced pharmacoepidemiologists to integrate VCS in their daily work and embrace the advantages of FAIR analytic code sharing.</w:t>
      </w:r>
    </w:p>
    <w:p w14:paraId="59DE3A57" w14:textId="77777777" w:rsidR="008A4106" w:rsidRDefault="00000000">
      <w:r>
        <w:br w:type="page"/>
      </w:r>
    </w:p>
    <w:p w14:paraId="3D70F90B" w14:textId="77777777" w:rsidR="008A4106" w:rsidRDefault="00000000">
      <w:pPr>
        <w:pStyle w:val="Heading1"/>
      </w:pPr>
      <w:bookmarkStart w:id="209" w:name="references"/>
      <w:bookmarkEnd w:id="183"/>
      <w:r>
        <w:lastRenderedPageBreak/>
        <w:t>References</w:t>
      </w:r>
    </w:p>
    <w:p w14:paraId="320EE1E1" w14:textId="77777777" w:rsidR="008A4106" w:rsidRDefault="00000000">
      <w:pPr>
        <w:pStyle w:val="Bibliography"/>
      </w:pPr>
      <w:bookmarkStart w:id="210" w:name="ref-fdaRWE2018"/>
      <w:bookmarkStart w:id="211" w:name="refs"/>
      <w:r>
        <w:t xml:space="preserve">1. </w:t>
      </w:r>
      <w:r>
        <w:tab/>
        <w:t xml:space="preserve">United States Food and Drug Administration. Framework for FDA’s real world evidence program. Dec 2018. Accessed 6/30/2023. Available at: </w:t>
      </w:r>
      <w:hyperlink r:id="rId15">
        <w:r>
          <w:rPr>
            <w:rStyle w:val="Hyperlink"/>
          </w:rPr>
          <w:t>https://www.fda.gov/downloads/ScienceResearch/SpecialTopics/RealWorldEvidence/UCM627769.pdf</w:t>
        </w:r>
      </w:hyperlink>
      <w:r>
        <w:t>.</w:t>
      </w:r>
    </w:p>
    <w:p w14:paraId="7FFC4821" w14:textId="77777777" w:rsidR="008A4106" w:rsidRDefault="00000000">
      <w:pPr>
        <w:pStyle w:val="Bibliography"/>
      </w:pPr>
      <w:bookmarkStart w:id="212" w:name="ref-eichler2015"/>
      <w:bookmarkEnd w:id="210"/>
      <w:r>
        <w:t xml:space="preserve">2. </w:t>
      </w:r>
      <w:r>
        <w:tab/>
        <w:t xml:space="preserve">Eichler H-G, Baird L, Barker R, </w:t>
      </w:r>
      <w:r>
        <w:rPr>
          <w:i/>
          <w:iCs/>
        </w:rPr>
        <w:t>et al.</w:t>
      </w:r>
      <w:r>
        <w:t xml:space="preserve"> From adaptive licensing to adaptive pathways: Delivering a flexible life-span approach to bring new drugs to patients. </w:t>
      </w:r>
      <w:r>
        <w:rPr>
          <w:i/>
          <w:iCs/>
        </w:rPr>
        <w:t>Clinical Pharmacology &amp; Therapeutics</w:t>
      </w:r>
      <w:r>
        <w:t xml:space="preserve"> 2015; </w:t>
      </w:r>
      <w:r>
        <w:rPr>
          <w:b/>
          <w:bCs/>
        </w:rPr>
        <w:t>97</w:t>
      </w:r>
      <w:r>
        <w:t>: 234–246. doi:</w:t>
      </w:r>
      <w:hyperlink r:id="rId16">
        <w:r>
          <w:rPr>
            <w:rStyle w:val="Hyperlink"/>
          </w:rPr>
          <w:t>10.1002/cpt.59</w:t>
        </w:r>
      </w:hyperlink>
      <w:r>
        <w:t>.</w:t>
      </w:r>
    </w:p>
    <w:p w14:paraId="0C682090" w14:textId="77777777" w:rsidR="008A4106" w:rsidRDefault="00000000">
      <w:pPr>
        <w:pStyle w:val="Bibliography"/>
      </w:pPr>
      <w:bookmarkStart w:id="213" w:name="ref-cioms2023"/>
      <w:bookmarkEnd w:id="212"/>
      <w:r>
        <w:t xml:space="preserve">3. </w:t>
      </w:r>
      <w:r>
        <w:tab/>
        <w:t xml:space="preserve">CIOMS RWE and RWD for regulatory decision making. 2023. Accessed 6/30/2023. Available at: </w:t>
      </w:r>
      <w:hyperlink r:id="rId17">
        <w:r>
          <w:rPr>
            <w:rStyle w:val="Hyperlink"/>
          </w:rPr>
          <w:t>https://cioms.ch/wp-content/uploads/2020/03/CIOMS-WG-XIII_6June2023_Draft-report-for-comment-1.pdfA</w:t>
        </w:r>
      </w:hyperlink>
      <w:r>
        <w:t>.</w:t>
      </w:r>
    </w:p>
    <w:p w14:paraId="11B5F07C" w14:textId="77777777" w:rsidR="008A4106" w:rsidRDefault="00000000">
      <w:pPr>
        <w:pStyle w:val="Bibliography"/>
      </w:pPr>
      <w:bookmarkStart w:id="214" w:name="ref-makady2017"/>
      <w:bookmarkEnd w:id="213"/>
      <w:r>
        <w:t xml:space="preserve">4. </w:t>
      </w:r>
      <w:r>
        <w:tab/>
        <w:t xml:space="preserve">Makady A, Ham R ten, Boer A de, Hillege H, Klungel O, Goettsch W. Policies for Use of Real-World Data in Health Technology Assessment (HTA): A Comparative Study of Six HTA Agencies. </w:t>
      </w:r>
      <w:r>
        <w:rPr>
          <w:i/>
          <w:iCs/>
        </w:rPr>
        <w:t>Value in Health</w:t>
      </w:r>
      <w:r>
        <w:t xml:space="preserve"> 2017; </w:t>
      </w:r>
      <w:r>
        <w:rPr>
          <w:b/>
          <w:bCs/>
        </w:rPr>
        <w:t>20</w:t>
      </w:r>
      <w:r>
        <w:t>: 520–532. doi:</w:t>
      </w:r>
      <w:hyperlink r:id="rId18">
        <w:r>
          <w:rPr>
            <w:rStyle w:val="Hyperlink"/>
          </w:rPr>
          <w:t>10.1016/j.jval.2016.12.003</w:t>
        </w:r>
      </w:hyperlink>
      <w:r>
        <w:t>.</w:t>
      </w:r>
    </w:p>
    <w:p w14:paraId="0BD7730E" w14:textId="77777777" w:rsidR="008A4106" w:rsidRDefault="00000000">
      <w:pPr>
        <w:pStyle w:val="Bibliography"/>
      </w:pPr>
      <w:bookmarkStart w:id="215" w:name="ref-wang2021"/>
      <w:bookmarkEnd w:id="214"/>
      <w:r>
        <w:t xml:space="preserve">5. </w:t>
      </w:r>
      <w:r>
        <w:tab/>
        <w:t xml:space="preserve">Wang SV, Pinheiro S, Hua W, </w:t>
      </w:r>
      <w:r>
        <w:rPr>
          <w:i/>
          <w:iCs/>
        </w:rPr>
        <w:t>et al.</w:t>
      </w:r>
      <w:r>
        <w:t xml:space="preserve"> STaRT-RWE: structured template for planning and reporting on the implementation of real world evidence studies. </w:t>
      </w:r>
      <w:r>
        <w:rPr>
          <w:i/>
          <w:iCs/>
        </w:rPr>
        <w:t>BMJ</w:t>
      </w:r>
      <w:r>
        <w:t xml:space="preserve"> 2021: m4856. doi:</w:t>
      </w:r>
      <w:hyperlink r:id="rId19">
        <w:r>
          <w:rPr>
            <w:rStyle w:val="Hyperlink"/>
          </w:rPr>
          <w:t>10.1136/bmj.m4856</w:t>
        </w:r>
      </w:hyperlink>
      <w:r>
        <w:t>.</w:t>
      </w:r>
    </w:p>
    <w:p w14:paraId="6365A7CA" w14:textId="77777777" w:rsidR="008A4106" w:rsidRDefault="00000000">
      <w:pPr>
        <w:pStyle w:val="Bibliography"/>
      </w:pPr>
      <w:bookmarkStart w:id="216" w:name="ref-schneeweiss2019"/>
      <w:bookmarkEnd w:id="215"/>
      <w:r>
        <w:t xml:space="preserve">6. </w:t>
      </w:r>
      <w:r>
        <w:tab/>
        <w:t xml:space="preserve">Schneeweiss S, Rassen JA, Brown JS, </w:t>
      </w:r>
      <w:r>
        <w:rPr>
          <w:i/>
          <w:iCs/>
        </w:rPr>
        <w:t>et al.</w:t>
      </w:r>
      <w:r>
        <w:t xml:space="preserve"> Graphical Depiction of Longitudinal Study Designs in Health Care Databases. </w:t>
      </w:r>
      <w:r>
        <w:rPr>
          <w:i/>
          <w:iCs/>
        </w:rPr>
        <w:t>Annals of Internal Medicine</w:t>
      </w:r>
      <w:r>
        <w:t xml:space="preserve"> 2019; </w:t>
      </w:r>
      <w:r>
        <w:rPr>
          <w:b/>
          <w:bCs/>
        </w:rPr>
        <w:t>170</w:t>
      </w:r>
      <w:r>
        <w:t>: 398. doi:</w:t>
      </w:r>
      <w:hyperlink r:id="rId20">
        <w:r>
          <w:rPr>
            <w:rStyle w:val="Hyperlink"/>
          </w:rPr>
          <w:t>10.7326/m18-3079</w:t>
        </w:r>
      </w:hyperlink>
      <w:r>
        <w:t>.</w:t>
      </w:r>
    </w:p>
    <w:p w14:paraId="4DE2EA11" w14:textId="77777777" w:rsidR="008A4106" w:rsidRDefault="00000000">
      <w:pPr>
        <w:pStyle w:val="Bibliography"/>
      </w:pPr>
      <w:bookmarkStart w:id="217" w:name="ref-berger2017"/>
      <w:bookmarkEnd w:id="216"/>
      <w:r>
        <w:t xml:space="preserve">7. </w:t>
      </w:r>
      <w:r>
        <w:tab/>
        <w:t xml:space="preserve">Berger ML, Sox H, Willke RJ, </w:t>
      </w:r>
      <w:r>
        <w:rPr>
          <w:i/>
          <w:iCs/>
        </w:rPr>
        <w:t>et al.</w:t>
      </w:r>
      <w:r>
        <w:t xml:space="preserve"> Good practices for real-world data studies of treatment and/or comparative effectiveness: Recommendations from the joint ISPOR-ISPE Special Task Force on real-world evidence in health care decision making. </w:t>
      </w:r>
      <w:r>
        <w:rPr>
          <w:i/>
          <w:iCs/>
        </w:rPr>
        <w:t>Pharmacoepidemiology and Drug Safety</w:t>
      </w:r>
      <w:r>
        <w:t xml:space="preserve"> 2017; </w:t>
      </w:r>
      <w:r>
        <w:rPr>
          <w:b/>
          <w:bCs/>
        </w:rPr>
        <w:t>26</w:t>
      </w:r>
      <w:r>
        <w:t>: 1033–1039. doi:</w:t>
      </w:r>
      <w:hyperlink r:id="rId21">
        <w:r>
          <w:rPr>
            <w:rStyle w:val="Hyperlink"/>
          </w:rPr>
          <w:t>10.1002/pds.4297</w:t>
        </w:r>
      </w:hyperlink>
      <w:r>
        <w:t>.</w:t>
      </w:r>
    </w:p>
    <w:p w14:paraId="153A676B" w14:textId="77777777" w:rsidR="008A4106" w:rsidRDefault="00000000">
      <w:pPr>
        <w:pStyle w:val="Bibliography"/>
      </w:pPr>
      <w:bookmarkStart w:id="218" w:name="ref-wang2022"/>
      <w:bookmarkEnd w:id="217"/>
      <w:r>
        <w:t xml:space="preserve">8. </w:t>
      </w:r>
      <w:r>
        <w:tab/>
        <w:t xml:space="preserve">Wang SV, Pottegård A, Crown W, </w:t>
      </w:r>
      <w:r>
        <w:rPr>
          <w:i/>
          <w:iCs/>
        </w:rPr>
        <w:t>et al.</w:t>
      </w:r>
      <w:r>
        <w:t xml:space="preserve"> HARmonized Protocol Template to Enhance Reproducibility of hypothesis evaluating real-world evidence studies on treatment effects: A good practices report of a joint ISPE/ISPOR task force. </w:t>
      </w:r>
      <w:r>
        <w:rPr>
          <w:i/>
          <w:iCs/>
        </w:rPr>
        <w:t>Pharmacoepidemiology and Drug Safety</w:t>
      </w:r>
      <w:r>
        <w:t xml:space="preserve"> 2022; </w:t>
      </w:r>
      <w:r>
        <w:rPr>
          <w:b/>
          <w:bCs/>
        </w:rPr>
        <w:t>32</w:t>
      </w:r>
      <w:r>
        <w:t>: 44–55. doi:</w:t>
      </w:r>
      <w:hyperlink r:id="rId22">
        <w:r>
          <w:rPr>
            <w:rStyle w:val="Hyperlink"/>
          </w:rPr>
          <w:t>10.1002/pds.5507</w:t>
        </w:r>
      </w:hyperlink>
      <w:r>
        <w:t>.</w:t>
      </w:r>
    </w:p>
    <w:p w14:paraId="1B98E9C7" w14:textId="77777777" w:rsidR="002C092C" w:rsidRDefault="00000000">
      <w:pPr>
        <w:pStyle w:val="Bibliography"/>
        <w:rPr>
          <w:del w:id="219" w:author="Revised R1" w:date="2023-11-29T10:42:00Z"/>
        </w:rPr>
      </w:pPr>
      <w:del w:id="220" w:author="Revised R1" w:date="2023-11-29T10:42:00Z">
        <w:r>
          <w:delText xml:space="preserve">9. </w:delText>
        </w:r>
        <w:r>
          <w:tab/>
          <w:delText xml:space="preserve">R Core Team. </w:delText>
        </w:r>
        <w:r>
          <w:rPr>
            <w:i/>
            <w:iCs/>
          </w:rPr>
          <w:delText>R: A language and environment for statistical computing</w:delText>
        </w:r>
        <w:r>
          <w:delText>. Vienna, Austria: R Foundation for Statistical Computing,</w:delText>
        </w:r>
      </w:del>
      <w:bookmarkStart w:id="221" w:name="ref-almugbel2017"/>
      <w:bookmarkEnd w:id="218"/>
      <w:ins w:id="222" w:author="Revised R1" w:date="2023-11-29T10:42:00Z">
        <w:r>
          <w:t>9</w:t>
        </w:r>
      </w:ins>
      <w:moveFromRangeStart w:id="223" w:author="Revised R1" w:date="2023-11-29T10:42:00Z" w:name="move152146946"/>
      <w:moveFrom w:id="224" w:author="Revised R1" w:date="2023-11-29T10:42:00Z">
        <w:r>
          <w:t xml:space="preserve"> 2023. </w:t>
        </w:r>
      </w:moveFrom>
      <w:moveFromRangeEnd w:id="223"/>
      <w:del w:id="225" w:author="Revised R1" w:date="2023-11-29T10:42:00Z">
        <w:r>
          <w:delText xml:space="preserve">Available at: </w:delText>
        </w:r>
        <w:r>
          <w:fldChar w:fldCharType="begin"/>
        </w:r>
        <w:r>
          <w:delInstrText>HYPERLINK "https://www.R-project.org/" \h</w:delInstrText>
        </w:r>
        <w:r>
          <w:fldChar w:fldCharType="separate"/>
        </w:r>
        <w:r>
          <w:rPr>
            <w:rStyle w:val="Hyperlink"/>
          </w:rPr>
          <w:delText>https://www.R-project.org/</w:delText>
        </w:r>
        <w:r>
          <w:rPr>
            <w:rStyle w:val="Hyperlink"/>
          </w:rPr>
          <w:fldChar w:fldCharType="end"/>
        </w:r>
        <w:r>
          <w:delText>.</w:delText>
        </w:r>
      </w:del>
    </w:p>
    <w:p w14:paraId="7C9E3428" w14:textId="544D2E4A" w:rsidR="008A4106" w:rsidRDefault="00000000">
      <w:pPr>
        <w:pStyle w:val="Bibliography"/>
      </w:pPr>
      <w:del w:id="226" w:author="Revised R1" w:date="2023-11-29T10:42:00Z">
        <w:r>
          <w:delText>10</w:delText>
        </w:r>
      </w:del>
      <w:r>
        <w:t xml:space="preserve">. </w:t>
      </w:r>
      <w:r>
        <w:tab/>
        <w:t xml:space="preserve">Almugbel R, Hung L-H, Hu J, </w:t>
      </w:r>
      <w:r>
        <w:rPr>
          <w:i/>
          <w:iCs/>
        </w:rPr>
        <w:t>et al.</w:t>
      </w:r>
      <w:r>
        <w:t xml:space="preserve"> Reproducible Bioconductor workflows using browser-based interactive notebooks and containers. </w:t>
      </w:r>
      <w:r>
        <w:rPr>
          <w:i/>
          <w:iCs/>
        </w:rPr>
        <w:t>Journal of the American Medical Informatics Association</w:t>
      </w:r>
      <w:r>
        <w:t xml:space="preserve"> 2017; </w:t>
      </w:r>
      <w:r>
        <w:rPr>
          <w:b/>
          <w:bCs/>
        </w:rPr>
        <w:t>25</w:t>
      </w:r>
      <w:r>
        <w:t>: 4–12. doi:</w:t>
      </w:r>
      <w:hyperlink r:id="rId23">
        <w:r>
          <w:rPr>
            <w:rStyle w:val="Hyperlink"/>
          </w:rPr>
          <w:t>10.1093/jamia/ocx120</w:t>
        </w:r>
      </w:hyperlink>
      <w:r>
        <w:t>.</w:t>
      </w:r>
    </w:p>
    <w:p w14:paraId="5C43DCE3" w14:textId="2FF5B329" w:rsidR="008A4106" w:rsidRDefault="00000000">
      <w:pPr>
        <w:pStyle w:val="Bibliography"/>
      </w:pPr>
      <w:bookmarkStart w:id="227" w:name="ref-mammoliti2021"/>
      <w:bookmarkEnd w:id="221"/>
      <w:del w:id="228" w:author="Revised R1" w:date="2023-11-29T10:42:00Z">
        <w:r>
          <w:delText>11</w:delText>
        </w:r>
      </w:del>
      <w:ins w:id="229" w:author="Revised R1" w:date="2023-11-29T10:42:00Z">
        <w:r>
          <w:t>10</w:t>
        </w:r>
      </w:ins>
      <w:r>
        <w:t xml:space="preserve">. </w:t>
      </w:r>
      <w:r>
        <w:tab/>
        <w:t xml:space="preserve">Mammoliti A, Smirnov P, Nakano M, </w:t>
      </w:r>
      <w:r>
        <w:rPr>
          <w:i/>
          <w:iCs/>
        </w:rPr>
        <w:t>et al.</w:t>
      </w:r>
      <w:r>
        <w:t xml:space="preserve"> Orchestrating and sharing large multimodal data for transparent and reproducible research. </w:t>
      </w:r>
      <w:r>
        <w:rPr>
          <w:i/>
          <w:iCs/>
        </w:rPr>
        <w:t>Nature Communications</w:t>
      </w:r>
      <w:r>
        <w:t xml:space="preserve"> 2021; </w:t>
      </w:r>
      <w:r>
        <w:rPr>
          <w:b/>
          <w:bCs/>
        </w:rPr>
        <w:t>12</w:t>
      </w:r>
      <w:r>
        <w:t>. doi:</w:t>
      </w:r>
      <w:hyperlink r:id="rId24">
        <w:r>
          <w:rPr>
            <w:rStyle w:val="Hyperlink"/>
          </w:rPr>
          <w:t>10.1038/s41467-021-25974-w</w:t>
        </w:r>
      </w:hyperlink>
      <w:r>
        <w:t>.</w:t>
      </w:r>
    </w:p>
    <w:p w14:paraId="327DE222" w14:textId="7FE70368" w:rsidR="008A4106" w:rsidRDefault="00000000">
      <w:pPr>
        <w:pStyle w:val="Bibliography"/>
      </w:pPr>
      <w:bookmarkStart w:id="230" w:name="ref-russell2018"/>
      <w:bookmarkEnd w:id="227"/>
      <w:del w:id="231" w:author="Revised R1" w:date="2023-11-29T10:42:00Z">
        <w:r>
          <w:lastRenderedPageBreak/>
          <w:delText>12</w:delText>
        </w:r>
      </w:del>
      <w:ins w:id="232" w:author="Revised R1" w:date="2023-11-29T10:42:00Z">
        <w:r>
          <w:t>11</w:t>
        </w:r>
      </w:ins>
      <w:r>
        <w:t xml:space="preserve">. </w:t>
      </w:r>
      <w:r>
        <w:tab/>
        <w:t xml:space="preserve">Russell PH, Johnson RL, Ananthan S, Harnke B, Carlson NE. A large-scale analysis of bioinformatics code on GitHub. Qin Z (ed.). </w:t>
      </w:r>
      <w:r>
        <w:rPr>
          <w:i/>
          <w:iCs/>
        </w:rPr>
        <w:t>PLOS ONE</w:t>
      </w:r>
      <w:r>
        <w:t xml:space="preserve"> 2018; </w:t>
      </w:r>
      <w:r>
        <w:rPr>
          <w:b/>
          <w:bCs/>
        </w:rPr>
        <w:t>13</w:t>
      </w:r>
      <w:r>
        <w:t>: e0205898. doi:</w:t>
      </w:r>
      <w:hyperlink r:id="rId25">
        <w:r>
          <w:rPr>
            <w:rStyle w:val="Hyperlink"/>
          </w:rPr>
          <w:t>10.1371/journal.pone.0205898</w:t>
        </w:r>
      </w:hyperlink>
      <w:r>
        <w:t>.</w:t>
      </w:r>
    </w:p>
    <w:p w14:paraId="2258FAE2" w14:textId="5C7AB2FA" w:rsidR="008A4106" w:rsidRDefault="00000000">
      <w:pPr>
        <w:pStyle w:val="Bibliography"/>
      </w:pPr>
      <w:bookmarkStart w:id="233" w:name="ref-perez-riverol2016"/>
      <w:bookmarkEnd w:id="230"/>
      <w:del w:id="234" w:author="Revised R1" w:date="2023-11-29T10:42:00Z">
        <w:r>
          <w:delText>13</w:delText>
        </w:r>
      </w:del>
      <w:ins w:id="235" w:author="Revised R1" w:date="2023-11-29T10:42:00Z">
        <w:r>
          <w:t>12</w:t>
        </w:r>
      </w:ins>
      <w:r>
        <w:t xml:space="preserve">. </w:t>
      </w:r>
      <w:r>
        <w:tab/>
        <w:t xml:space="preserve">Perez-Riverol Y, Gatto L, Wang R, </w:t>
      </w:r>
      <w:r>
        <w:rPr>
          <w:i/>
          <w:iCs/>
        </w:rPr>
        <w:t>et al.</w:t>
      </w:r>
      <w:r>
        <w:t xml:space="preserve"> Ten Simple Rules for Taking Advantage of Git and GitHub. Markel S (ed.). </w:t>
      </w:r>
      <w:r>
        <w:rPr>
          <w:i/>
          <w:iCs/>
        </w:rPr>
        <w:t>PLOS Computational Biology</w:t>
      </w:r>
      <w:r>
        <w:t xml:space="preserve"> 2016; </w:t>
      </w:r>
      <w:r>
        <w:rPr>
          <w:b/>
          <w:bCs/>
        </w:rPr>
        <w:t>12</w:t>
      </w:r>
      <w:r>
        <w:t>: e1004947. doi:</w:t>
      </w:r>
      <w:hyperlink r:id="rId26">
        <w:r>
          <w:rPr>
            <w:rStyle w:val="Hyperlink"/>
          </w:rPr>
          <w:t>10.1371/journal.pcbi.1004947</w:t>
        </w:r>
      </w:hyperlink>
      <w:r>
        <w:t>.</w:t>
      </w:r>
    </w:p>
    <w:p w14:paraId="4A9D8359" w14:textId="6A3106F2" w:rsidR="008A4106" w:rsidRDefault="00000000">
      <w:pPr>
        <w:pStyle w:val="Bibliography"/>
      </w:pPr>
      <w:bookmarkStart w:id="236" w:name="ref-bakken2019"/>
      <w:bookmarkEnd w:id="233"/>
      <w:del w:id="237" w:author="Revised R1" w:date="2023-11-29T10:42:00Z">
        <w:r>
          <w:delText>14</w:delText>
        </w:r>
      </w:del>
      <w:ins w:id="238" w:author="Revised R1" w:date="2023-11-29T10:42:00Z">
        <w:r>
          <w:t>13</w:t>
        </w:r>
      </w:ins>
      <w:r>
        <w:t xml:space="preserve">. </w:t>
      </w:r>
      <w:r>
        <w:tab/>
        <w:t xml:space="preserve">Bakken S. The journey to transparency, reproducibility, and replicability. </w:t>
      </w:r>
      <w:r>
        <w:rPr>
          <w:i/>
          <w:iCs/>
        </w:rPr>
        <w:t>Journal of the American Medical Informatics Association</w:t>
      </w:r>
      <w:r>
        <w:t xml:space="preserve"> 2019; </w:t>
      </w:r>
      <w:r>
        <w:rPr>
          <w:b/>
          <w:bCs/>
        </w:rPr>
        <w:t>26</w:t>
      </w:r>
      <w:r>
        <w:t>: 185–187. doi:</w:t>
      </w:r>
      <w:hyperlink r:id="rId27">
        <w:r>
          <w:rPr>
            <w:rStyle w:val="Hyperlink"/>
          </w:rPr>
          <w:t>10.1093/jamia/ocz007</w:t>
        </w:r>
      </w:hyperlink>
      <w:r>
        <w:t>.</w:t>
      </w:r>
    </w:p>
    <w:p w14:paraId="17C4BF9B" w14:textId="75E461DB" w:rsidR="008A4106" w:rsidRDefault="00000000">
      <w:pPr>
        <w:pStyle w:val="Bibliography"/>
      </w:pPr>
      <w:bookmarkStart w:id="239" w:name="ref-pharmaverse2023"/>
      <w:bookmarkEnd w:id="236"/>
      <w:del w:id="240" w:author="Revised R1" w:date="2023-11-29T10:42:00Z">
        <w:r>
          <w:delText>15</w:delText>
        </w:r>
      </w:del>
      <w:ins w:id="241" w:author="Revised R1" w:date="2023-11-29T10:42:00Z">
        <w:r>
          <w:t>14</w:t>
        </w:r>
      </w:ins>
      <w:r>
        <w:t xml:space="preserve">. </w:t>
      </w:r>
      <w:r>
        <w:tab/>
        <w:t xml:space="preserve">Pharmaverse. Accessed 6/30/2023. Available at: </w:t>
      </w:r>
      <w:hyperlink r:id="rId28">
        <w:r>
          <w:rPr>
            <w:rStyle w:val="Hyperlink"/>
          </w:rPr>
          <w:t>https://pharmaverse.org/</w:t>
        </w:r>
      </w:hyperlink>
      <w:r>
        <w:t>.</w:t>
      </w:r>
    </w:p>
    <w:p w14:paraId="71F761B7" w14:textId="558AF6A2" w:rsidR="008A4106" w:rsidRDefault="00000000">
      <w:pPr>
        <w:pStyle w:val="Bibliography"/>
      </w:pPr>
      <w:bookmarkStart w:id="242" w:name="ref-positPharma"/>
      <w:bookmarkEnd w:id="239"/>
      <w:del w:id="243" w:author="Revised R1" w:date="2023-11-29T10:42:00Z">
        <w:r>
          <w:delText>16</w:delText>
        </w:r>
      </w:del>
      <w:ins w:id="244" w:author="Revised R1" w:date="2023-11-29T10:42:00Z">
        <w:r>
          <w:t>15</w:t>
        </w:r>
      </w:ins>
      <w:r>
        <w:t xml:space="preserve">. </w:t>
      </w:r>
      <w:r>
        <w:tab/>
        <w:t xml:space="preserve">Kephart C. R packages and shiny for FDA clinical trial submissions. Accessed 6/30/2023. Available at: </w:t>
      </w:r>
      <w:hyperlink r:id="rId29">
        <w:r>
          <w:rPr>
            <w:rStyle w:val="Hyperlink"/>
          </w:rPr>
          <w:t>https://posit.co/blog/fda-shiny-r-package-submissions/</w:t>
        </w:r>
      </w:hyperlink>
      <w:r>
        <w:t>.</w:t>
      </w:r>
    </w:p>
    <w:p w14:paraId="3A6CA377" w14:textId="4F248A3B" w:rsidR="008A4106" w:rsidRDefault="00000000">
      <w:pPr>
        <w:pStyle w:val="Bibliography"/>
      </w:pPr>
      <w:bookmarkStart w:id="245" w:name="ref-garcía-closas2023"/>
      <w:bookmarkEnd w:id="242"/>
      <w:del w:id="246" w:author="Revised R1" w:date="2023-11-29T10:42:00Z">
        <w:r>
          <w:delText>17</w:delText>
        </w:r>
      </w:del>
      <w:ins w:id="247" w:author="Revised R1" w:date="2023-11-29T10:42:00Z">
        <w:r>
          <w:t>16</w:t>
        </w:r>
      </w:ins>
      <w:r>
        <w:t xml:space="preserve">. </w:t>
      </w:r>
      <w:r>
        <w:tab/>
        <w:t xml:space="preserve">García-Closas M, Ahearn TU, Gaudet MM, </w:t>
      </w:r>
      <w:r>
        <w:rPr>
          <w:i/>
          <w:iCs/>
        </w:rPr>
        <w:t>et al.</w:t>
      </w:r>
      <w:r>
        <w:t xml:space="preserve"> Moving Toward Findable, Accessible, Interoperable, Reusable Practices in Epidemiologic Research. </w:t>
      </w:r>
      <w:r>
        <w:rPr>
          <w:i/>
          <w:iCs/>
        </w:rPr>
        <w:t>American Journal of Epidemiology</w:t>
      </w:r>
      <w:r>
        <w:t xml:space="preserve"> 2023; </w:t>
      </w:r>
      <w:r>
        <w:rPr>
          <w:b/>
          <w:bCs/>
        </w:rPr>
        <w:t>192</w:t>
      </w:r>
      <w:r>
        <w:t>: 995–1005. doi:</w:t>
      </w:r>
      <w:hyperlink r:id="rId30">
        <w:r>
          <w:rPr>
            <w:rStyle w:val="Hyperlink"/>
          </w:rPr>
          <w:t>10.1093/aje/kwad040</w:t>
        </w:r>
      </w:hyperlink>
      <w:r>
        <w:t>.</w:t>
      </w:r>
    </w:p>
    <w:p w14:paraId="74C7DAFA" w14:textId="47D7CA0E" w:rsidR="008A4106" w:rsidRDefault="00000000">
      <w:pPr>
        <w:pStyle w:val="Bibliography"/>
      </w:pPr>
      <w:bookmarkStart w:id="248" w:name="ref-ram2013"/>
      <w:bookmarkEnd w:id="245"/>
      <w:del w:id="249" w:author="Revised R1" w:date="2023-11-29T10:42:00Z">
        <w:r>
          <w:delText>18</w:delText>
        </w:r>
      </w:del>
      <w:ins w:id="250" w:author="Revised R1" w:date="2023-11-29T10:42:00Z">
        <w:r>
          <w:t>17</w:t>
        </w:r>
      </w:ins>
      <w:r>
        <w:t xml:space="preserve">. </w:t>
      </w:r>
      <w:r>
        <w:tab/>
        <w:t xml:space="preserve">Ram K. Git can facilitate greater reproducibility and increased transparency in science. </w:t>
      </w:r>
      <w:r>
        <w:rPr>
          <w:i/>
          <w:iCs/>
        </w:rPr>
        <w:t>Source Code for Biology and Medicine</w:t>
      </w:r>
      <w:r>
        <w:t xml:space="preserve"> 2013; </w:t>
      </w:r>
      <w:r>
        <w:rPr>
          <w:b/>
          <w:bCs/>
        </w:rPr>
        <w:t>8</w:t>
      </w:r>
      <w:r>
        <w:t>. doi:</w:t>
      </w:r>
      <w:hyperlink r:id="rId31">
        <w:r>
          <w:rPr>
            <w:rStyle w:val="Hyperlink"/>
          </w:rPr>
          <w:t>10.1186/1751-0473-8-7</w:t>
        </w:r>
      </w:hyperlink>
      <w:r>
        <w:t>.</w:t>
      </w:r>
    </w:p>
    <w:p w14:paraId="3228A55A" w14:textId="3C6F6602" w:rsidR="008A4106" w:rsidRDefault="00000000">
      <w:pPr>
        <w:pStyle w:val="Bibliography"/>
      </w:pPr>
      <w:bookmarkStart w:id="251" w:name="ref-blischak2016"/>
      <w:bookmarkEnd w:id="248"/>
      <w:del w:id="252" w:author="Revised R1" w:date="2023-11-29T10:42:00Z">
        <w:r>
          <w:delText>19</w:delText>
        </w:r>
      </w:del>
      <w:ins w:id="253" w:author="Revised R1" w:date="2023-11-29T10:42:00Z">
        <w:r>
          <w:t>18</w:t>
        </w:r>
      </w:ins>
      <w:r>
        <w:t xml:space="preserve">. </w:t>
      </w:r>
      <w:r>
        <w:tab/>
        <w:t xml:space="preserve">Blischak JD, Davenport ER, Wilson G. A Quick Introduction to Version Control with Git and GitHub. Ouellette F (ed.). </w:t>
      </w:r>
      <w:r>
        <w:rPr>
          <w:i/>
          <w:iCs/>
        </w:rPr>
        <w:t>PLOS Computational Biology</w:t>
      </w:r>
      <w:r>
        <w:t xml:space="preserve"> 2016; </w:t>
      </w:r>
      <w:r>
        <w:rPr>
          <w:b/>
          <w:bCs/>
        </w:rPr>
        <w:t>12</w:t>
      </w:r>
      <w:r>
        <w:t>: e1004668. doi:</w:t>
      </w:r>
      <w:hyperlink r:id="rId32">
        <w:r>
          <w:rPr>
            <w:rStyle w:val="Hyperlink"/>
          </w:rPr>
          <w:t>10.1371/journal.pcbi.1004668</w:t>
        </w:r>
      </w:hyperlink>
      <w:r>
        <w:t>.</w:t>
      </w:r>
    </w:p>
    <w:p w14:paraId="5C5C4330" w14:textId="18A93C49" w:rsidR="008A4106" w:rsidRDefault="00000000">
      <w:pPr>
        <w:pStyle w:val="Bibliography"/>
      </w:pPr>
      <w:bookmarkStart w:id="254" w:name="ref-chacon2014pro"/>
      <w:bookmarkEnd w:id="251"/>
      <w:ins w:id="255" w:author="Revised R1" w:date="2023-11-29T10:42:00Z">
        <w:r>
          <w:t xml:space="preserve">19. </w:t>
        </w:r>
      </w:ins>
      <w:moveFromRangeStart w:id="256" w:author="Revised R1" w:date="2023-11-29T10:42:00Z" w:name="move152146947"/>
      <w:moveFrom w:id="257" w:author="Revised R1" w:date="2023-11-29T10:42:00Z">
        <w:r>
          <w:t xml:space="preserve">20. </w:t>
        </w:r>
      </w:moveFrom>
      <w:moveFromRangeEnd w:id="256"/>
      <w:r>
        <w:tab/>
        <w:t xml:space="preserve">Chacon S, Straub B. </w:t>
      </w:r>
      <w:r>
        <w:rPr>
          <w:i/>
          <w:iCs/>
        </w:rPr>
        <w:t>Pro git</w:t>
      </w:r>
      <w:r>
        <w:t>. Springer Nature, 2014.</w:t>
      </w:r>
    </w:p>
    <w:p w14:paraId="5A8A6BF1" w14:textId="77777777" w:rsidR="008A4106" w:rsidRDefault="00000000">
      <w:pPr>
        <w:pStyle w:val="Bibliography"/>
        <w:rPr>
          <w:ins w:id="258" w:author="Revised R1" w:date="2023-11-29T10:42:00Z"/>
        </w:rPr>
      </w:pPr>
      <w:bookmarkStart w:id="259" w:name="ref-wang2017"/>
      <w:bookmarkEnd w:id="254"/>
      <w:moveToRangeStart w:id="260" w:author="Revised R1" w:date="2023-11-29T10:42:00Z" w:name="move152146947"/>
      <w:moveTo w:id="261" w:author="Revised R1" w:date="2023-11-29T10:42:00Z">
        <w:r>
          <w:t xml:space="preserve">20. </w:t>
        </w:r>
      </w:moveTo>
      <w:moveToRangeEnd w:id="260"/>
      <w:ins w:id="262" w:author="Revised R1" w:date="2023-11-29T10:42:00Z">
        <w:r>
          <w:tab/>
          <w:t xml:space="preserve">Wang SV, </w:t>
        </w:r>
        <w:proofErr w:type="spellStart"/>
        <w:r>
          <w:t>Schneeweiss</w:t>
        </w:r>
        <w:proofErr w:type="spellEnd"/>
        <w:r>
          <w:t xml:space="preserve"> S, Berger ML, </w:t>
        </w:r>
        <w:r>
          <w:rPr>
            <w:i/>
            <w:iCs/>
          </w:rPr>
          <w:t>et al.</w:t>
        </w:r>
        <w:r>
          <w:t xml:space="preserve"> Reporting to Improve Reproducibility and Facilitate Validity Assessment for Healthcare Database Studies V1.0. </w:t>
        </w:r>
        <w:r>
          <w:rPr>
            <w:i/>
            <w:iCs/>
          </w:rPr>
          <w:t>Pharmacoepidemiology and Drug Safety</w:t>
        </w:r>
        <w:r>
          <w:t xml:space="preserve"> 2017; </w:t>
        </w:r>
        <w:r>
          <w:rPr>
            <w:b/>
            <w:bCs/>
          </w:rPr>
          <w:t>26</w:t>
        </w:r>
        <w:r>
          <w:t>: 1018–1032. doi:</w:t>
        </w:r>
        <w:r>
          <w:fldChar w:fldCharType="begin"/>
        </w:r>
        <w:r>
          <w:instrText>HYPERLINK "https://doi.org/10.1002/pds.4295" \h</w:instrText>
        </w:r>
        <w:r>
          <w:fldChar w:fldCharType="separate"/>
        </w:r>
        <w:r>
          <w:rPr>
            <w:rStyle w:val="Hyperlink"/>
          </w:rPr>
          <w:t>10.1002/pds.4295</w:t>
        </w:r>
        <w:r>
          <w:rPr>
            <w:rStyle w:val="Hyperlink"/>
          </w:rPr>
          <w:fldChar w:fldCharType="end"/>
        </w:r>
        <w:r>
          <w:t>.</w:t>
        </w:r>
      </w:ins>
    </w:p>
    <w:p w14:paraId="0B5BDEC9" w14:textId="2F7A8307" w:rsidR="008A4106" w:rsidRDefault="00000000">
      <w:pPr>
        <w:pStyle w:val="Bibliography"/>
        <w:rPr>
          <w:ins w:id="263" w:author="Revised R1" w:date="2023-11-29T10:42:00Z"/>
        </w:rPr>
      </w:pPr>
      <w:bookmarkStart w:id="264" w:name="ref-bové2023improving"/>
      <w:bookmarkEnd w:id="259"/>
      <w:ins w:id="265" w:author="Revised R1" w:date="2023-11-29T10:42:00Z">
        <w:r>
          <w:t xml:space="preserve">21. </w:t>
        </w:r>
        <w:r>
          <w:tab/>
        </w:r>
        <w:proofErr w:type="spellStart"/>
        <w:r>
          <w:t>Bové</w:t>
        </w:r>
        <w:proofErr w:type="spellEnd"/>
        <w:r>
          <w:t xml:space="preserve"> DS, Seibold H, </w:t>
        </w:r>
        <w:proofErr w:type="spellStart"/>
        <w:r>
          <w:t>Boulesteix</w:t>
        </w:r>
        <w:proofErr w:type="spellEnd"/>
        <w:r>
          <w:t xml:space="preserve"> A-L, </w:t>
        </w:r>
        <w:r>
          <w:rPr>
            <w:i/>
            <w:iCs/>
          </w:rPr>
          <w:t>et al.</w:t>
        </w:r>
        <w:r>
          <w:t xml:space="preserve"> Improving software engineering in biostatistics: Challenges and opportunities.</w:t>
        </w:r>
      </w:ins>
      <w:moveToRangeStart w:id="266" w:author="Revised R1" w:date="2023-11-29T10:42:00Z" w:name="move152146946"/>
      <w:moveTo w:id="267" w:author="Revised R1" w:date="2023-11-29T10:42:00Z">
        <w:r>
          <w:t xml:space="preserve"> 2023. </w:t>
        </w:r>
      </w:moveTo>
      <w:moveToRangeEnd w:id="266"/>
      <w:del w:id="268" w:author="Revised R1" w:date="2023-11-29T10:42:00Z">
        <w:r>
          <w:delText>21.</w:delText>
        </w:r>
      </w:del>
      <w:ins w:id="269" w:author="Revised R1" w:date="2023-11-29T10:42:00Z">
        <w:r>
          <w:t xml:space="preserve">Available at: </w:t>
        </w:r>
        <w:r>
          <w:fldChar w:fldCharType="begin"/>
        </w:r>
        <w:r>
          <w:instrText>HYPERLINK "https://arxiv.org/abs/2301.11791" \h</w:instrText>
        </w:r>
        <w:r>
          <w:fldChar w:fldCharType="separate"/>
        </w:r>
        <w:r>
          <w:rPr>
            <w:rStyle w:val="Hyperlink"/>
          </w:rPr>
          <w:t>https://arxiv.org/abs/2301.11791</w:t>
        </w:r>
        <w:r>
          <w:rPr>
            <w:rStyle w:val="Hyperlink"/>
          </w:rPr>
          <w:fldChar w:fldCharType="end"/>
        </w:r>
        <w:r>
          <w:t>.</w:t>
        </w:r>
      </w:ins>
    </w:p>
    <w:p w14:paraId="5E7E7D84" w14:textId="77777777" w:rsidR="008A4106" w:rsidRDefault="00000000">
      <w:pPr>
        <w:pStyle w:val="Bibliography"/>
      </w:pPr>
      <w:bookmarkStart w:id="270" w:name="ref-GitFork"/>
      <w:bookmarkEnd w:id="264"/>
      <w:ins w:id="271" w:author="Revised R1" w:date="2023-11-29T10:42:00Z">
        <w:r>
          <w:t>22.</w:t>
        </w:r>
      </w:ins>
      <w:r>
        <w:t xml:space="preserve"> </w:t>
      </w:r>
      <w:r>
        <w:tab/>
        <w:t xml:space="preserve">Fork a repo. A fork is a new repository that shares code and visibility settings with the original “upstream” repository. Accessed 6/30/2023. Available at: </w:t>
      </w:r>
      <w:hyperlink r:id="rId33">
        <w:r>
          <w:rPr>
            <w:rStyle w:val="Hyperlink"/>
          </w:rPr>
          <w:t>https://docs.github.com/en/get-started/quickstart/fork-a-repo</w:t>
        </w:r>
      </w:hyperlink>
      <w:r>
        <w:t>.</w:t>
      </w:r>
    </w:p>
    <w:p w14:paraId="0A017A77" w14:textId="77777777" w:rsidR="002C092C" w:rsidRDefault="00000000">
      <w:pPr>
        <w:pStyle w:val="Bibliography"/>
        <w:rPr>
          <w:del w:id="272" w:author="Revised R1" w:date="2023-11-29T10:42:00Z"/>
        </w:rPr>
      </w:pPr>
      <w:bookmarkStart w:id="273" w:name="ref-tidyverse"/>
      <w:del w:id="274" w:author="Revised R1" w:date="2023-11-29T10:42:00Z">
        <w:r>
          <w:delText xml:space="preserve">22. </w:delText>
        </w:r>
        <w:r>
          <w:tab/>
          <w:delText xml:space="preserve">Wickham H, Averick M, Bryan J, </w:delText>
        </w:r>
        <w:r>
          <w:rPr>
            <w:i/>
            <w:iCs/>
          </w:rPr>
          <w:delText>et al.</w:delText>
        </w:r>
        <w:r>
          <w:delText xml:space="preserve"> Welcome to the tidyverse. 2019; </w:delText>
        </w:r>
        <w:r>
          <w:rPr>
            <w:b/>
            <w:bCs/>
          </w:rPr>
          <w:delText>4</w:delText>
        </w:r>
        <w:r>
          <w:delText>: 1686. doi:</w:delText>
        </w:r>
        <w:r>
          <w:fldChar w:fldCharType="begin"/>
        </w:r>
        <w:r>
          <w:delInstrText>HYPERLINK "https://doi.org/10.21105/joss.01686" \h</w:delInstrText>
        </w:r>
        <w:r>
          <w:fldChar w:fldCharType="separate"/>
        </w:r>
        <w:r>
          <w:rPr>
            <w:rStyle w:val="Hyperlink"/>
          </w:rPr>
          <w:delText>10.21105/joss.01686</w:delText>
        </w:r>
        <w:r>
          <w:rPr>
            <w:rStyle w:val="Hyperlink"/>
          </w:rPr>
          <w:fldChar w:fldCharType="end"/>
        </w:r>
        <w:r>
          <w:delText>.</w:delText>
        </w:r>
      </w:del>
    </w:p>
    <w:p w14:paraId="75C3CF50" w14:textId="77777777" w:rsidR="002C092C" w:rsidRDefault="00000000">
      <w:pPr>
        <w:pStyle w:val="Bibliography"/>
        <w:rPr>
          <w:del w:id="275" w:author="Revised R1" w:date="2023-11-29T10:42:00Z"/>
        </w:rPr>
      </w:pPr>
      <w:bookmarkStart w:id="276" w:name="ref-MatchIt"/>
      <w:bookmarkEnd w:id="273"/>
      <w:del w:id="277" w:author="Revised R1" w:date="2023-11-29T10:42:00Z">
        <w:r>
          <w:delText xml:space="preserve">23. </w:delText>
        </w:r>
        <w:r>
          <w:tab/>
          <w:delText xml:space="preserve">Ho DE, Imai K, King G, Stuart EA. MatchIt: Nonparametric preprocessing for parametric causal inference. 2011; </w:delText>
        </w:r>
        <w:r>
          <w:rPr>
            <w:b/>
            <w:bCs/>
          </w:rPr>
          <w:delText>42</w:delText>
        </w:r>
        <w:r>
          <w:delText>. doi:</w:delText>
        </w:r>
        <w:r>
          <w:fldChar w:fldCharType="begin"/>
        </w:r>
        <w:r>
          <w:delInstrText>HYPERLINK "https://doi.org/10.18637/jss.v042.i08" \h</w:delInstrText>
        </w:r>
        <w:r>
          <w:fldChar w:fldCharType="separate"/>
        </w:r>
        <w:r>
          <w:rPr>
            <w:rStyle w:val="Hyperlink"/>
          </w:rPr>
          <w:delText>10.18637/jss.v042.i08</w:delText>
        </w:r>
        <w:r>
          <w:rPr>
            <w:rStyle w:val="Hyperlink"/>
          </w:rPr>
          <w:fldChar w:fldCharType="end"/>
        </w:r>
        <w:r>
          <w:delText>.</w:delText>
        </w:r>
      </w:del>
    </w:p>
    <w:p w14:paraId="73F53715" w14:textId="77777777" w:rsidR="002C092C" w:rsidRDefault="00000000">
      <w:pPr>
        <w:pStyle w:val="Bibliography"/>
        <w:rPr>
          <w:del w:id="278" w:author="Revised R1" w:date="2023-11-29T10:42:00Z"/>
        </w:rPr>
      </w:pPr>
      <w:bookmarkStart w:id="279" w:name="ref-boettiger2017a"/>
      <w:bookmarkEnd w:id="276"/>
      <w:del w:id="280" w:author="Revised R1" w:date="2023-11-29T10:42:00Z">
        <w:r>
          <w:lastRenderedPageBreak/>
          <w:delText xml:space="preserve">24. </w:delText>
        </w:r>
        <w:r>
          <w:tab/>
          <w:delText xml:space="preserve">Boettiger C, Eddelbuettel D. An Introduction to Rocker: Docker Containers for R. </w:delText>
        </w:r>
        <w:r>
          <w:rPr>
            <w:i/>
            <w:iCs/>
          </w:rPr>
          <w:delText>The R Journal</w:delText>
        </w:r>
        <w:r>
          <w:delText xml:space="preserve"> 2017; </w:delText>
        </w:r>
        <w:r>
          <w:rPr>
            <w:b/>
            <w:bCs/>
          </w:rPr>
          <w:delText>9</w:delText>
        </w:r>
        <w:r>
          <w:delText>: 527. doi:</w:delText>
        </w:r>
        <w:r>
          <w:fldChar w:fldCharType="begin"/>
        </w:r>
        <w:r>
          <w:delInstrText>HYPERLINK "https://doi.org/10.32614/rj-2017-065" \h</w:delInstrText>
        </w:r>
        <w:r>
          <w:fldChar w:fldCharType="separate"/>
        </w:r>
        <w:r>
          <w:rPr>
            <w:rStyle w:val="Hyperlink"/>
          </w:rPr>
          <w:delText>10.32614/rj-2017-065</w:delText>
        </w:r>
        <w:r>
          <w:rPr>
            <w:rStyle w:val="Hyperlink"/>
          </w:rPr>
          <w:fldChar w:fldCharType="end"/>
        </w:r>
        <w:r>
          <w:delText>.</w:delText>
        </w:r>
      </w:del>
    </w:p>
    <w:p w14:paraId="214F069C" w14:textId="77777777" w:rsidR="002C092C" w:rsidRDefault="00000000">
      <w:pPr>
        <w:pStyle w:val="Bibliography"/>
        <w:rPr>
          <w:del w:id="281" w:author="Revised R1" w:date="2023-11-29T10:42:00Z"/>
        </w:rPr>
      </w:pPr>
      <w:bookmarkStart w:id="282" w:name="ref-nüst2020"/>
      <w:bookmarkEnd w:id="279"/>
      <w:del w:id="283" w:author="Revised R1" w:date="2023-11-29T10:42:00Z">
        <w:r>
          <w:delText xml:space="preserve">25. </w:delText>
        </w:r>
        <w:r>
          <w:tab/>
          <w:delText xml:space="preserve">Nüst D, Eddelbuettel D, Bennett D, </w:delText>
        </w:r>
        <w:r>
          <w:rPr>
            <w:i/>
            <w:iCs/>
          </w:rPr>
          <w:delText>et al.</w:delText>
        </w:r>
        <w:r>
          <w:delText xml:space="preserve"> The Rockerverse: Packages and Applications for Containerisation with R. </w:delText>
        </w:r>
        <w:r>
          <w:rPr>
            <w:i/>
            <w:iCs/>
          </w:rPr>
          <w:delText>The R Journal</w:delText>
        </w:r>
        <w:r>
          <w:delText xml:space="preserve"> 2020; </w:delText>
        </w:r>
        <w:r>
          <w:rPr>
            <w:b/>
            <w:bCs/>
          </w:rPr>
          <w:delText>12</w:delText>
        </w:r>
        <w:r>
          <w:delText>: 437. doi:</w:delText>
        </w:r>
        <w:r>
          <w:fldChar w:fldCharType="begin"/>
        </w:r>
        <w:r>
          <w:delInstrText>HYPERLINK "https://doi.org/10.32614/rj-2020-007" \h</w:delInstrText>
        </w:r>
        <w:r>
          <w:fldChar w:fldCharType="separate"/>
        </w:r>
        <w:r>
          <w:rPr>
            <w:rStyle w:val="Hyperlink"/>
          </w:rPr>
          <w:delText>10.32614/rj-2020-007</w:delText>
        </w:r>
        <w:r>
          <w:rPr>
            <w:rStyle w:val="Hyperlink"/>
          </w:rPr>
          <w:fldChar w:fldCharType="end"/>
        </w:r>
        <w:r>
          <w:delText>.</w:delText>
        </w:r>
      </w:del>
    </w:p>
    <w:p w14:paraId="6FBD4A63" w14:textId="77777777" w:rsidR="002C092C" w:rsidRDefault="00000000">
      <w:pPr>
        <w:pStyle w:val="Bibliography"/>
        <w:rPr>
          <w:del w:id="284" w:author="Revised R1" w:date="2023-11-29T10:42:00Z"/>
        </w:rPr>
      </w:pPr>
      <w:bookmarkStart w:id="285" w:name="ref-renv"/>
      <w:bookmarkEnd w:id="282"/>
      <w:del w:id="286" w:author="Revised R1" w:date="2023-11-29T10:42:00Z">
        <w:r>
          <w:delText xml:space="preserve">26. </w:delText>
        </w:r>
        <w:r>
          <w:tab/>
          <w:delText xml:space="preserve">Ushey K. Renv: Project environments. 2022. Available at: </w:delText>
        </w:r>
        <w:r>
          <w:fldChar w:fldCharType="begin"/>
        </w:r>
        <w:r>
          <w:delInstrText>HYPERLINK "https://CRAN.R-project.org/package=renv" \h</w:delInstrText>
        </w:r>
        <w:r>
          <w:fldChar w:fldCharType="separate"/>
        </w:r>
        <w:r>
          <w:rPr>
            <w:rStyle w:val="Hyperlink"/>
          </w:rPr>
          <w:delText>https://CRAN.R-project.org/package=renv</w:delText>
        </w:r>
        <w:r>
          <w:rPr>
            <w:rStyle w:val="Hyperlink"/>
          </w:rPr>
          <w:fldChar w:fldCharType="end"/>
        </w:r>
        <w:r>
          <w:delText>.</w:delText>
        </w:r>
      </w:del>
    </w:p>
    <w:p w14:paraId="4BDBAF40" w14:textId="77777777" w:rsidR="002C092C" w:rsidRDefault="00000000">
      <w:pPr>
        <w:pStyle w:val="Bibliography"/>
        <w:rPr>
          <w:del w:id="287" w:author="Revised R1" w:date="2023-11-29T10:42:00Z"/>
        </w:rPr>
      </w:pPr>
      <w:bookmarkStart w:id="288" w:name="ref-here"/>
      <w:bookmarkEnd w:id="285"/>
      <w:del w:id="289" w:author="Revised R1" w:date="2023-11-29T10:42:00Z">
        <w:r>
          <w:delText xml:space="preserve">27. </w:delText>
        </w:r>
        <w:r>
          <w:tab/>
          <w:delText xml:space="preserve">Müller K. Here: A simpler way to find your files. 2020. Available at: </w:delText>
        </w:r>
        <w:r>
          <w:fldChar w:fldCharType="begin"/>
        </w:r>
        <w:r>
          <w:delInstrText>HYPERLINK "https://CRAN.R-project.org/package=here" \h</w:delInstrText>
        </w:r>
        <w:r>
          <w:fldChar w:fldCharType="separate"/>
        </w:r>
        <w:r>
          <w:rPr>
            <w:rStyle w:val="Hyperlink"/>
          </w:rPr>
          <w:delText>https://CRAN.R-project.org/package=here</w:delText>
        </w:r>
        <w:r>
          <w:rPr>
            <w:rStyle w:val="Hyperlink"/>
          </w:rPr>
          <w:fldChar w:fldCharType="end"/>
        </w:r>
        <w:r>
          <w:delText>.</w:delText>
        </w:r>
      </w:del>
    </w:p>
    <w:bookmarkEnd w:id="288"/>
    <w:p w14:paraId="35A20925" w14:textId="45DF0AAF" w:rsidR="008A4106" w:rsidRDefault="00000000">
      <w:pPr>
        <w:pStyle w:val="Bibliography"/>
        <w:rPr>
          <w:ins w:id="290" w:author="Revised R1" w:date="2023-11-29T10:42:00Z"/>
        </w:rPr>
      </w:pPr>
      <w:del w:id="291" w:author="Revised R1" w:date="2023-11-29T10:42:00Z">
        <w:r>
          <w:delText>28.</w:delText>
        </w:r>
      </w:del>
      <w:bookmarkStart w:id="292" w:name="Xb825634b65c6cdfdf9be5a4f8df2f174eda53d1"/>
      <w:bookmarkEnd w:id="270"/>
      <w:ins w:id="293" w:author="Revised R1" w:date="2023-11-29T10:42:00Z">
        <w:r>
          <w:t xml:space="preserve">23. </w:t>
        </w:r>
        <w:r>
          <w:tab/>
          <w:t xml:space="preserve">European Commission. Directorate General for Research and Innovation., Lisbon Council., CWTS., ESADE., Elsevier. </w:t>
        </w:r>
        <w:proofErr w:type="spellStart"/>
        <w:r>
          <w:rPr>
            <w:i/>
            <w:iCs/>
          </w:rPr>
          <w:t>Zenodo</w:t>
        </w:r>
        <w:proofErr w:type="spellEnd"/>
        <w:r>
          <w:rPr>
            <w:i/>
            <w:iCs/>
          </w:rPr>
          <w:t>: open science monitor case study.</w:t>
        </w:r>
        <w:r>
          <w:t xml:space="preserve"> LU: Publications Office, 2019. doi:</w:t>
        </w:r>
        <w:r>
          <w:fldChar w:fldCharType="begin"/>
        </w:r>
        <w:r>
          <w:instrText>HYPERLINK "https://doi.org/10.2777/298228" \h</w:instrText>
        </w:r>
        <w:r>
          <w:fldChar w:fldCharType="separate"/>
        </w:r>
        <w:r>
          <w:rPr>
            <w:rStyle w:val="Hyperlink"/>
          </w:rPr>
          <w:t>10.2777/298228</w:t>
        </w:r>
        <w:r>
          <w:rPr>
            <w:rStyle w:val="Hyperlink"/>
          </w:rPr>
          <w:fldChar w:fldCharType="end"/>
        </w:r>
        <w:r>
          <w:t>.</w:t>
        </w:r>
      </w:ins>
    </w:p>
    <w:p w14:paraId="2445A244" w14:textId="77777777" w:rsidR="008A4106" w:rsidRDefault="00000000">
      <w:pPr>
        <w:pStyle w:val="Bibliography"/>
        <w:rPr>
          <w:ins w:id="294" w:author="Revised R1" w:date="2023-11-29T10:42:00Z"/>
        </w:rPr>
      </w:pPr>
      <w:bookmarkStart w:id="295" w:name="ref-zenodo"/>
      <w:bookmarkEnd w:id="292"/>
      <w:ins w:id="296" w:author="Revised R1" w:date="2023-11-29T10:42:00Z">
        <w:r>
          <w:t xml:space="preserve">24. </w:t>
        </w:r>
        <w:r>
          <w:tab/>
          <w:t xml:space="preserve">Available at: </w:t>
        </w:r>
        <w:r>
          <w:fldChar w:fldCharType="begin"/>
        </w:r>
        <w:r>
          <w:instrText>HYPERLINK "https://zenodo.org" \h</w:instrText>
        </w:r>
        <w:r>
          <w:fldChar w:fldCharType="separate"/>
        </w:r>
        <w:r>
          <w:rPr>
            <w:rStyle w:val="Hyperlink"/>
          </w:rPr>
          <w:t>https://zenodo.org</w:t>
        </w:r>
        <w:r>
          <w:rPr>
            <w:rStyle w:val="Hyperlink"/>
          </w:rPr>
          <w:fldChar w:fldCharType="end"/>
        </w:r>
        <w:r>
          <w:t>. Accessed November 15, 2023.</w:t>
        </w:r>
      </w:ins>
    </w:p>
    <w:p w14:paraId="1E6ECBAB" w14:textId="77777777" w:rsidR="008A4106" w:rsidRDefault="00000000">
      <w:pPr>
        <w:pStyle w:val="Bibliography"/>
        <w:rPr>
          <w:ins w:id="297" w:author="Revised R1" w:date="2023-11-29T10:42:00Z"/>
        </w:rPr>
      </w:pPr>
      <w:bookmarkStart w:id="298" w:name="ref-zenodoGitHub"/>
      <w:bookmarkEnd w:id="295"/>
      <w:ins w:id="299" w:author="Revised R1" w:date="2023-11-29T10:42:00Z">
        <w:r>
          <w:t xml:space="preserve">25. </w:t>
        </w:r>
        <w:r>
          <w:tab/>
          <w:t xml:space="preserve">Available at: </w:t>
        </w:r>
        <w:r>
          <w:fldChar w:fldCharType="begin"/>
        </w:r>
        <w:r>
          <w:instrText>HYPERLINK "https://zenodo.org/account/settings/github/" \h</w:instrText>
        </w:r>
        <w:r>
          <w:fldChar w:fldCharType="separate"/>
        </w:r>
        <w:r>
          <w:rPr>
            <w:rStyle w:val="Hyperlink"/>
          </w:rPr>
          <w:t>https://zenodo.org/account/settings/github/</w:t>
        </w:r>
        <w:r>
          <w:rPr>
            <w:rStyle w:val="Hyperlink"/>
          </w:rPr>
          <w:fldChar w:fldCharType="end"/>
        </w:r>
        <w:r>
          <w:t>. Accessed November 15, 2023.</w:t>
        </w:r>
      </w:ins>
    </w:p>
    <w:p w14:paraId="1B88251B" w14:textId="77777777" w:rsidR="008A4106" w:rsidRDefault="00000000">
      <w:pPr>
        <w:pStyle w:val="Bibliography"/>
        <w:rPr>
          <w:ins w:id="300" w:author="Revised R1" w:date="2023-11-29T10:42:00Z"/>
        </w:rPr>
      </w:pPr>
      <w:bookmarkStart w:id="301" w:name="ref-lavery2022"/>
      <w:bookmarkEnd w:id="298"/>
      <w:ins w:id="302" w:author="Revised R1" w:date="2023-11-29T10:42:00Z">
        <w:r>
          <w:t xml:space="preserve">26. </w:t>
        </w:r>
        <w:r>
          <w:tab/>
        </w:r>
        <w:proofErr w:type="spellStart"/>
        <w:r>
          <w:t>Lavery</w:t>
        </w:r>
        <w:proofErr w:type="spellEnd"/>
        <w:r>
          <w:t xml:space="preserve"> JA, Brown S, Curry MA, Martin A, Sjoberg DD, Whiting K. A data processing pipeline for the AACR project GENIE biopharma collaborative data with the </w:t>
        </w:r>
        <w:proofErr w:type="spellStart"/>
        <w:r>
          <w:t>genieBPC</w:t>
        </w:r>
        <w:proofErr w:type="spellEnd"/>
        <w:r>
          <w:t xml:space="preserve"> R package. Wren J (ed.). </w:t>
        </w:r>
        <w:r>
          <w:rPr>
            <w:i/>
            <w:iCs/>
          </w:rPr>
          <w:t>Bioinformatics</w:t>
        </w:r>
        <w:r>
          <w:t xml:space="preserve"> 2022; </w:t>
        </w:r>
        <w:r>
          <w:rPr>
            <w:b/>
            <w:bCs/>
          </w:rPr>
          <w:t>39</w:t>
        </w:r>
        <w:r>
          <w:t>. doi:</w:t>
        </w:r>
        <w:r>
          <w:fldChar w:fldCharType="begin"/>
        </w:r>
        <w:r>
          <w:instrText>HYPERLINK "https://doi.org/10.1093/bioinformatics/btac796" \h</w:instrText>
        </w:r>
        <w:r>
          <w:fldChar w:fldCharType="separate"/>
        </w:r>
        <w:r>
          <w:rPr>
            <w:rStyle w:val="Hyperlink"/>
          </w:rPr>
          <w:t>10.1093/bioinformatics/btac796</w:t>
        </w:r>
        <w:r>
          <w:rPr>
            <w:rStyle w:val="Hyperlink"/>
          </w:rPr>
          <w:fldChar w:fldCharType="end"/>
        </w:r>
        <w:r>
          <w:t>.</w:t>
        </w:r>
      </w:ins>
    </w:p>
    <w:p w14:paraId="5104494F" w14:textId="77777777" w:rsidR="008A4106" w:rsidRDefault="00000000">
      <w:pPr>
        <w:pStyle w:val="Bibliography"/>
      </w:pPr>
      <w:bookmarkStart w:id="303" w:name="ref-ohdsi2019book"/>
      <w:bookmarkEnd w:id="301"/>
      <w:ins w:id="304" w:author="Revised R1" w:date="2023-11-29T10:42:00Z">
        <w:r>
          <w:t>27.</w:t>
        </w:r>
      </w:ins>
      <w:r>
        <w:t xml:space="preserve"> </w:t>
      </w:r>
      <w:r>
        <w:tab/>
        <w:t xml:space="preserve">OHDSI. </w:t>
      </w:r>
      <w:r>
        <w:rPr>
          <w:i/>
          <w:iCs/>
        </w:rPr>
        <w:t>The book of OHDSI: Observational health data sciences and informatics</w:t>
      </w:r>
      <w:r>
        <w:t xml:space="preserve">. OHDSI, 2019. Available at: </w:t>
      </w:r>
      <w:hyperlink r:id="rId34">
        <w:r>
          <w:rPr>
            <w:rStyle w:val="Hyperlink"/>
          </w:rPr>
          <w:t>https://ohdsi.github.io/TheBookOfOhdsi/</w:t>
        </w:r>
      </w:hyperlink>
      <w:r>
        <w:t>.</w:t>
      </w:r>
    </w:p>
    <w:p w14:paraId="2C7D4700" w14:textId="18A9ACA6" w:rsidR="008A4106" w:rsidRDefault="00000000">
      <w:pPr>
        <w:pStyle w:val="Bibliography"/>
      </w:pPr>
      <w:bookmarkStart w:id="305" w:name="ref-brown2020"/>
      <w:bookmarkEnd w:id="303"/>
      <w:del w:id="306" w:author="Revised R1" w:date="2023-11-29T10:42:00Z">
        <w:r>
          <w:delText>29</w:delText>
        </w:r>
      </w:del>
      <w:ins w:id="307" w:author="Revised R1" w:date="2023-11-29T10:42:00Z">
        <w:r>
          <w:t>28</w:t>
        </w:r>
      </w:ins>
      <w:r>
        <w:t xml:space="preserve">. </w:t>
      </w:r>
      <w:r>
        <w:tab/>
        <w:t xml:space="preserve">Brown JS, Maro JC, Nguyen M, Ball R. Using and improving distributed data networks to generate actionable evidence: the case of real-world outcomes in the Food and Drug Administration’s Sentinel system. </w:t>
      </w:r>
      <w:r>
        <w:rPr>
          <w:i/>
          <w:iCs/>
        </w:rPr>
        <w:t>Journal of the American Medical Informatics Association</w:t>
      </w:r>
      <w:r>
        <w:t xml:space="preserve"> 2020; </w:t>
      </w:r>
      <w:r>
        <w:rPr>
          <w:b/>
          <w:bCs/>
        </w:rPr>
        <w:t>27</w:t>
      </w:r>
      <w:r>
        <w:t>: 793–797. doi:</w:t>
      </w:r>
      <w:hyperlink r:id="rId35">
        <w:r>
          <w:rPr>
            <w:rStyle w:val="Hyperlink"/>
          </w:rPr>
          <w:t>10.1093/jamia/ocaa028</w:t>
        </w:r>
      </w:hyperlink>
      <w:r>
        <w:t>.</w:t>
      </w:r>
    </w:p>
    <w:p w14:paraId="5D1982AC" w14:textId="40512450" w:rsidR="008A4106" w:rsidRDefault="00000000">
      <w:pPr>
        <w:pStyle w:val="Bibliography"/>
      </w:pPr>
      <w:bookmarkStart w:id="308" w:name="ref-fleurence2014"/>
      <w:bookmarkEnd w:id="305"/>
      <w:del w:id="309" w:author="Revised R1" w:date="2023-11-29T10:42:00Z">
        <w:r>
          <w:delText>30</w:delText>
        </w:r>
      </w:del>
      <w:ins w:id="310" w:author="Revised R1" w:date="2023-11-29T10:42:00Z">
        <w:r>
          <w:t>29</w:t>
        </w:r>
      </w:ins>
      <w:r>
        <w:t xml:space="preserve">. </w:t>
      </w:r>
      <w:r>
        <w:tab/>
        <w:t xml:space="preserve">Fleurence RL, Curtis LH, Califf RM, Platt R, Selby JV, Brown JS. Launching PCORnet, a national patient-centered clinical research network. </w:t>
      </w:r>
      <w:r>
        <w:rPr>
          <w:i/>
          <w:iCs/>
        </w:rPr>
        <w:t>Journal of the American Medical Informatics Association</w:t>
      </w:r>
      <w:r>
        <w:t xml:space="preserve"> 2014; </w:t>
      </w:r>
      <w:r>
        <w:rPr>
          <w:b/>
          <w:bCs/>
        </w:rPr>
        <w:t>21</w:t>
      </w:r>
      <w:r>
        <w:t>: 578–582. doi:</w:t>
      </w:r>
      <w:hyperlink r:id="rId36">
        <w:r>
          <w:rPr>
            <w:rStyle w:val="Hyperlink"/>
          </w:rPr>
          <w:t>10.1136/amiajnl-2014-002747</w:t>
        </w:r>
      </w:hyperlink>
      <w:r>
        <w:t>.</w:t>
      </w:r>
    </w:p>
    <w:p w14:paraId="36B6D8C0" w14:textId="03EAD9E6" w:rsidR="008A4106" w:rsidRDefault="00000000">
      <w:pPr>
        <w:pStyle w:val="Bibliography"/>
        <w:rPr>
          <w:ins w:id="311" w:author="Revised R1" w:date="2023-11-29T10:42:00Z"/>
        </w:rPr>
      </w:pPr>
      <w:bookmarkStart w:id="312" w:name="ref-thurin2021"/>
      <w:bookmarkEnd w:id="308"/>
      <w:del w:id="313" w:author="Revised R1" w:date="2023-11-29T10:42:00Z">
        <w:r>
          <w:delText>31</w:delText>
        </w:r>
      </w:del>
      <w:ins w:id="314" w:author="Revised R1" w:date="2023-11-29T10:42:00Z">
        <w:r>
          <w:t xml:space="preserve">30. </w:t>
        </w:r>
        <w:r>
          <w:tab/>
        </w:r>
        <w:proofErr w:type="spellStart"/>
        <w:r>
          <w:t>Thurin</w:t>
        </w:r>
        <w:proofErr w:type="spellEnd"/>
        <w:r>
          <w:t xml:space="preserve"> NH, </w:t>
        </w:r>
        <w:proofErr w:type="spellStart"/>
        <w:r>
          <w:t>Pajouheshnia</w:t>
        </w:r>
        <w:proofErr w:type="spellEnd"/>
        <w:r>
          <w:t xml:space="preserve"> R, Roberto G, </w:t>
        </w:r>
        <w:r>
          <w:rPr>
            <w:i/>
            <w:iCs/>
          </w:rPr>
          <w:t>et al.</w:t>
        </w:r>
        <w:r>
          <w:t xml:space="preserve"> From Inception to </w:t>
        </w:r>
        <w:proofErr w:type="spellStart"/>
        <w:r>
          <w:t>ConcePTION</w:t>
        </w:r>
        <w:proofErr w:type="spellEnd"/>
        <w:r>
          <w:t xml:space="preserve">: Genesis of a Network to Support Better Monitoring and Communication of Medication Safety During Pregnancy and Breastfeeding. </w:t>
        </w:r>
        <w:r>
          <w:rPr>
            <w:i/>
            <w:iCs/>
          </w:rPr>
          <w:t>Clinical Pharmacology &amp; Therapeutics</w:t>
        </w:r>
        <w:r>
          <w:t xml:space="preserve"> 2021; </w:t>
        </w:r>
        <w:r>
          <w:rPr>
            <w:b/>
            <w:bCs/>
          </w:rPr>
          <w:t>111</w:t>
        </w:r>
        <w:r>
          <w:t>: 321–331. doi:</w:t>
        </w:r>
        <w:r>
          <w:fldChar w:fldCharType="begin"/>
        </w:r>
        <w:r>
          <w:instrText>HYPERLINK "https://doi.org/10.1002/cpt.2476" \h</w:instrText>
        </w:r>
        <w:r>
          <w:fldChar w:fldCharType="separate"/>
        </w:r>
        <w:r>
          <w:rPr>
            <w:rStyle w:val="Hyperlink"/>
          </w:rPr>
          <w:t>10.1002/cpt.2476</w:t>
        </w:r>
        <w:r>
          <w:rPr>
            <w:rStyle w:val="Hyperlink"/>
          </w:rPr>
          <w:fldChar w:fldCharType="end"/>
        </w:r>
        <w:r>
          <w:t>.</w:t>
        </w:r>
      </w:ins>
    </w:p>
    <w:p w14:paraId="1FA6168B" w14:textId="77777777" w:rsidR="008A4106" w:rsidRDefault="00000000">
      <w:pPr>
        <w:pStyle w:val="Bibliography"/>
        <w:rPr>
          <w:ins w:id="315" w:author="Revised R1" w:date="2023-11-29T10:42:00Z"/>
        </w:rPr>
      </w:pPr>
      <w:bookmarkStart w:id="316" w:name="ref-gonzales2023"/>
      <w:bookmarkEnd w:id="312"/>
      <w:ins w:id="317" w:author="Revised R1" w:date="2023-11-29T10:42:00Z">
        <w:r>
          <w:t xml:space="preserve">31. </w:t>
        </w:r>
        <w:r>
          <w:tab/>
          <w:t xml:space="preserve">Gonzales A, Guruswamy G, Smith SR. Synthetic data in health care: A narrative review. Johnson A (ed.). </w:t>
        </w:r>
        <w:r>
          <w:rPr>
            <w:i/>
            <w:iCs/>
          </w:rPr>
          <w:t>PLOS Digital Health</w:t>
        </w:r>
        <w:r>
          <w:t xml:space="preserve"> 2023; </w:t>
        </w:r>
        <w:r>
          <w:rPr>
            <w:b/>
            <w:bCs/>
          </w:rPr>
          <w:t>2</w:t>
        </w:r>
        <w:r>
          <w:t>: e0000082. doi:</w:t>
        </w:r>
        <w:r>
          <w:fldChar w:fldCharType="begin"/>
        </w:r>
        <w:r>
          <w:instrText>HYPERLINK "https://doi.org/10.1371/journal.pdig.0000082" \h</w:instrText>
        </w:r>
        <w:r>
          <w:fldChar w:fldCharType="separate"/>
        </w:r>
        <w:r>
          <w:rPr>
            <w:rStyle w:val="Hyperlink"/>
          </w:rPr>
          <w:t>10.1371/journal.pdig.0000082</w:t>
        </w:r>
        <w:r>
          <w:rPr>
            <w:rStyle w:val="Hyperlink"/>
          </w:rPr>
          <w:fldChar w:fldCharType="end"/>
        </w:r>
        <w:r>
          <w:t>.</w:t>
        </w:r>
      </w:ins>
    </w:p>
    <w:p w14:paraId="41BB8F57" w14:textId="77777777" w:rsidR="008A4106" w:rsidRDefault="00000000">
      <w:pPr>
        <w:pStyle w:val="Bibliography"/>
      </w:pPr>
      <w:bookmarkStart w:id="318" w:name="ref-orsini2020"/>
      <w:bookmarkEnd w:id="316"/>
      <w:ins w:id="319" w:author="Revised R1" w:date="2023-11-29T10:42:00Z">
        <w:r>
          <w:lastRenderedPageBreak/>
          <w:t>32</w:t>
        </w:r>
      </w:ins>
      <w:r>
        <w:t xml:space="preserve">. </w:t>
      </w:r>
      <w:r>
        <w:tab/>
        <w:t xml:space="preserve">Orsini LS, Monz B, Mullins CD, </w:t>
      </w:r>
      <w:r>
        <w:rPr>
          <w:i/>
          <w:iCs/>
        </w:rPr>
        <w:t>et al.</w:t>
      </w:r>
      <w:r>
        <w:t xml:space="preserve"> Improving transparency to build trust in real-world secondary data studies for hypothesis testing - Why, what, and how: recommendations and a road map from the real-world evidence transparency initiative. </w:t>
      </w:r>
      <w:r>
        <w:rPr>
          <w:i/>
          <w:iCs/>
        </w:rPr>
        <w:t>Pharmacoepidemiology and Drug Safety</w:t>
      </w:r>
      <w:r>
        <w:t xml:space="preserve"> 2020; </w:t>
      </w:r>
      <w:r>
        <w:rPr>
          <w:b/>
          <w:bCs/>
        </w:rPr>
        <w:t>29</w:t>
      </w:r>
      <w:r>
        <w:t>: 1504–1513. doi:</w:t>
      </w:r>
      <w:hyperlink r:id="rId37">
        <w:r>
          <w:rPr>
            <w:rStyle w:val="Hyperlink"/>
          </w:rPr>
          <w:t>10.1002/pds.5079</w:t>
        </w:r>
      </w:hyperlink>
      <w:r>
        <w:t>.</w:t>
      </w:r>
    </w:p>
    <w:p w14:paraId="5376C2F6" w14:textId="63B5EEF2" w:rsidR="008A4106" w:rsidRDefault="00000000">
      <w:pPr>
        <w:pStyle w:val="Bibliography"/>
      </w:pPr>
      <w:bookmarkStart w:id="320" w:name="ref-fdaRWE2021"/>
      <w:bookmarkEnd w:id="318"/>
      <w:del w:id="321" w:author="Revised R1" w:date="2023-11-29T10:42:00Z">
        <w:r>
          <w:delText>32</w:delText>
        </w:r>
      </w:del>
      <w:ins w:id="322" w:author="Revised R1" w:date="2023-11-29T10:42:00Z">
        <w:r>
          <w:t>33</w:t>
        </w:r>
      </w:ins>
      <w:r>
        <w:t xml:space="preserve">. </w:t>
      </w:r>
      <w:r>
        <w:tab/>
        <w:t xml:space="preserve">United States Food and Drug Administration. Considerations for the use of real-world data and real-world evidence to support regulatory decision-making for drug and biological products (draft guidance). Dec 2021. Accessed 7/03/2023. Available at: </w:t>
      </w:r>
      <w:hyperlink r:id="rId38">
        <w:r>
          <w:rPr>
            <w:rStyle w:val="Hyperlink"/>
          </w:rPr>
          <w:t>https://www.fda.gov/regulatory-information/search-fda-guidance-documents/considerations-use-real-world-data-and-real-world-evidence-support-regulatory-decision-making-drug</w:t>
        </w:r>
      </w:hyperlink>
      <w:r>
        <w:t>.</w:t>
      </w:r>
    </w:p>
    <w:p w14:paraId="0E2246B7" w14:textId="559CA210" w:rsidR="008A4106" w:rsidRDefault="00000000">
      <w:pPr>
        <w:pStyle w:val="Bibliography"/>
      </w:pPr>
      <w:bookmarkStart w:id="323" w:name="ref-NIH2023"/>
      <w:bookmarkEnd w:id="320"/>
      <w:del w:id="324" w:author="Revised R1" w:date="2023-11-29T10:42:00Z">
        <w:r>
          <w:delText>33</w:delText>
        </w:r>
      </w:del>
      <w:ins w:id="325" w:author="Revised R1" w:date="2023-11-29T10:42:00Z">
        <w:r>
          <w:t>34</w:t>
        </w:r>
      </w:ins>
      <w:r>
        <w:t xml:space="preserve">. </w:t>
      </w:r>
      <w:r>
        <w:tab/>
        <w:t xml:space="preserve">National Institute of Health (NIH). NIH data management plan policy.). Jan 2023. Accessed 7/03/2023. Available at: </w:t>
      </w:r>
      <w:hyperlink r:id="rId39" w:anchor="after">
        <w:r>
          <w:rPr>
            <w:rStyle w:val="Hyperlink"/>
          </w:rPr>
          <w:t>https://sharing.nih.gov/data-management-and-sharing-policy/planning-and-budgeting-for-data-management-and-sharing/writing-a-data-management-and-sharing-plan#after</w:t>
        </w:r>
      </w:hyperlink>
      <w:r>
        <w:t>.</w:t>
      </w:r>
    </w:p>
    <w:p w14:paraId="53FF8ACF" w14:textId="75022C15" w:rsidR="008A4106" w:rsidRDefault="00000000">
      <w:pPr>
        <w:pStyle w:val="Bibliography"/>
      </w:pPr>
      <w:bookmarkStart w:id="326" w:name="ref-PCORI2023"/>
      <w:bookmarkEnd w:id="323"/>
      <w:del w:id="327" w:author="Revised R1" w:date="2023-11-29T10:42:00Z">
        <w:r>
          <w:delText>34</w:delText>
        </w:r>
      </w:del>
      <w:ins w:id="328" w:author="Revised R1" w:date="2023-11-29T10:42:00Z">
        <w:r>
          <w:t>35</w:t>
        </w:r>
      </w:ins>
      <w:r>
        <w:t xml:space="preserve">. </w:t>
      </w:r>
      <w:r>
        <w:tab/>
        <w:t xml:space="preserve">Patient-Centered Outcomes Research Institute (PCORI). Policy for data management and data sharing. Accessed 7/03/2023. Available at: </w:t>
      </w:r>
      <w:hyperlink r:id="rId40">
        <w:r>
          <w:rPr>
            <w:rStyle w:val="Hyperlink"/>
          </w:rPr>
          <w:t>https://www.pcori.org/about/governance/policy-data-management-and-data-sharing</w:t>
        </w:r>
      </w:hyperlink>
      <w:r>
        <w:t>.</w:t>
      </w:r>
    </w:p>
    <w:p w14:paraId="0D7D071C" w14:textId="6F620D86" w:rsidR="008A4106" w:rsidRDefault="00000000">
      <w:pPr>
        <w:pStyle w:val="Bibliography"/>
      </w:pPr>
      <w:bookmarkStart w:id="329" w:name="ref-kent2021"/>
      <w:bookmarkEnd w:id="326"/>
      <w:del w:id="330" w:author="Revised R1" w:date="2023-11-29T10:42:00Z">
        <w:r>
          <w:delText>35</w:delText>
        </w:r>
      </w:del>
      <w:ins w:id="331" w:author="Revised R1" w:date="2023-11-29T10:42:00Z">
        <w:r>
          <w:t>36</w:t>
        </w:r>
      </w:ins>
      <w:r>
        <w:t xml:space="preserve">. </w:t>
      </w:r>
      <w:r>
        <w:tab/>
        <w:t xml:space="preserve">Kent S, Salcher-Konrad M, Boccia S, </w:t>
      </w:r>
      <w:r>
        <w:rPr>
          <w:i/>
          <w:iCs/>
        </w:rPr>
        <w:t>et al.</w:t>
      </w:r>
      <w:r>
        <w:t xml:space="preserve"> The use of nonrandomized evidence to estimate treatment effects in health technology assessment. </w:t>
      </w:r>
      <w:r>
        <w:rPr>
          <w:i/>
          <w:iCs/>
        </w:rPr>
        <w:t>Journal of Comparative Effectiveness Research</w:t>
      </w:r>
      <w:r>
        <w:t xml:space="preserve"> 2021; </w:t>
      </w:r>
      <w:r>
        <w:rPr>
          <w:b/>
          <w:bCs/>
        </w:rPr>
        <w:t>10</w:t>
      </w:r>
      <w:r>
        <w:t>: 1035–1043. doi:</w:t>
      </w:r>
      <w:hyperlink r:id="rId41">
        <w:r>
          <w:rPr>
            <w:rStyle w:val="Hyperlink"/>
          </w:rPr>
          <w:t>10.2217/cer-2021-0108</w:t>
        </w:r>
      </w:hyperlink>
      <w:r>
        <w:t>.</w:t>
      </w:r>
    </w:p>
    <w:bookmarkEnd w:id="211"/>
    <w:bookmarkEnd w:id="329"/>
    <w:p w14:paraId="108683D5" w14:textId="77777777" w:rsidR="008A4106" w:rsidRDefault="00000000">
      <w:r>
        <w:br w:type="page"/>
      </w:r>
    </w:p>
    <w:p w14:paraId="137C40DF" w14:textId="77777777" w:rsidR="008A4106" w:rsidRDefault="00000000">
      <w:pPr>
        <w:pStyle w:val="Heading1"/>
      </w:pPr>
      <w:bookmarkStart w:id="332" w:name="figures"/>
      <w:bookmarkEnd w:id="209"/>
      <w:r>
        <w:lastRenderedPageBreak/>
        <w:t>Figures</w:t>
      </w:r>
    </w:p>
    <w:tbl>
      <w:tblPr>
        <w:tblStyle w:val="Table"/>
        <w:tblW w:w="5000" w:type="pct"/>
        <w:tblLook w:val="0000" w:firstRow="0" w:lastRow="0" w:firstColumn="0" w:lastColumn="0" w:noHBand="0" w:noVBand="0"/>
      </w:tblPr>
      <w:tblGrid>
        <w:gridCol w:w="9360"/>
      </w:tblGrid>
      <w:tr w:rsidR="008A4106" w14:paraId="4E006EAF" w14:textId="77777777">
        <w:tc>
          <w:tcPr>
            <w:tcW w:w="0" w:type="auto"/>
          </w:tcPr>
          <w:p w14:paraId="1FADBD1A" w14:textId="77777777" w:rsidR="002C092C" w:rsidRDefault="00000000">
            <w:pPr>
              <w:jc w:val="center"/>
              <w:rPr>
                <w:del w:id="333" w:author="Revised R1" w:date="2023-11-29T10:42:00Z"/>
              </w:rPr>
            </w:pPr>
            <w:bookmarkStart w:id="334" w:name="fig-RStudio-gui"/>
            <w:del w:id="335" w:author="Revised R1" w:date="2023-11-29T10:42:00Z">
              <w:r>
                <w:rPr>
                  <w:noProof/>
                </w:rPr>
                <w:drawing>
                  <wp:inline distT="0" distB="0" distL="0" distR="0" wp14:anchorId="673C45D1" wp14:editId="0E4F45AF">
                    <wp:extent cx="2971800" cy="7102415"/>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4" name="Picture" descr="../figures/Figure_1_RStudio_init.png"/>
                            <pic:cNvPicPr>
                              <a:picLocks noChangeAspect="1" noChangeArrowheads="1"/>
                            </pic:cNvPicPr>
                          </pic:nvPicPr>
                          <pic:blipFill>
                            <a:blip r:embed="rId42"/>
                            <a:stretch>
                              <a:fillRect/>
                            </a:stretch>
                          </pic:blipFill>
                          <pic:spPr bwMode="auto">
                            <a:xfrm>
                              <a:off x="0" y="0"/>
                              <a:ext cx="2971800" cy="7102415"/>
                            </a:xfrm>
                            <a:prstGeom prst="rect">
                              <a:avLst/>
                            </a:prstGeom>
                            <a:noFill/>
                            <a:ln w="9525">
                              <a:noFill/>
                              <a:headEnd/>
                              <a:tailEnd/>
                            </a:ln>
                          </pic:spPr>
                        </pic:pic>
                      </a:graphicData>
                    </a:graphic>
                  </wp:inline>
                </w:drawing>
              </w:r>
            </w:del>
          </w:p>
          <w:p w14:paraId="20D17139" w14:textId="77777777" w:rsidR="008A4106" w:rsidRDefault="00000000">
            <w:pPr>
              <w:jc w:val="center"/>
              <w:rPr>
                <w:ins w:id="336" w:author="Revised R1" w:date="2023-11-29T10:42:00Z"/>
              </w:rPr>
            </w:pPr>
            <w:ins w:id="337" w:author="Revised R1" w:date="2023-11-29T10:42:00Z">
              <w:r>
                <w:rPr>
                  <w:noProof/>
                </w:rPr>
                <w:lastRenderedPageBreak/>
                <w:drawing>
                  <wp:inline distT="0" distB="0" distL="0" distR="0" wp14:anchorId="0D91E373" wp14:editId="30CF5F5C">
                    <wp:extent cx="2971800" cy="710241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7" name="Picture" descr="../figures/Figure_1_RStudio_init.png"/>
                            <pic:cNvPicPr>
                              <a:picLocks noChangeAspect="1" noChangeArrowheads="1"/>
                            </pic:cNvPicPr>
                          </pic:nvPicPr>
                          <pic:blipFill>
                            <a:blip r:embed="rId42"/>
                            <a:stretch>
                              <a:fillRect/>
                            </a:stretch>
                          </pic:blipFill>
                          <pic:spPr bwMode="auto">
                            <a:xfrm>
                              <a:off x="0" y="0"/>
                              <a:ext cx="2971800" cy="7102415"/>
                            </a:xfrm>
                            <a:prstGeom prst="rect">
                              <a:avLst/>
                            </a:prstGeom>
                            <a:noFill/>
                            <a:ln w="9525">
                              <a:noFill/>
                              <a:headEnd/>
                              <a:tailEnd/>
                            </a:ln>
                          </pic:spPr>
                        </pic:pic>
                      </a:graphicData>
                    </a:graphic>
                  </wp:inline>
                </w:drawing>
              </w:r>
            </w:ins>
          </w:p>
          <w:p w14:paraId="1DF152C1" w14:textId="12310D7D" w:rsidR="008A4106" w:rsidRDefault="00000000">
            <w:pPr>
              <w:pStyle w:val="ImageCaption"/>
              <w:spacing w:before="200"/>
            </w:pPr>
            <w:r>
              <w:t xml:space="preserve">Figure 1: Steps to clone a remote repository using the RStudio </w:t>
            </w:r>
            <w:ins w:id="338" w:author="Revised R1" w:date="2023-11-29T10:42:00Z">
              <w:r>
                <w:t xml:space="preserve">integrated development environment (IDE) </w:t>
              </w:r>
            </w:ins>
            <w:r>
              <w:t>graphical user interface</w:t>
            </w:r>
            <w:del w:id="339" w:author="Revised R1" w:date="2023-11-29T10:42:00Z">
              <w:r>
                <w:delText>.</w:delText>
              </w:r>
            </w:del>
            <w:ins w:id="340" w:author="Revised R1" w:date="2023-11-29T10:42:00Z">
              <w:r>
                <w:t xml:space="preserve"> (GUI).</w:t>
              </w:r>
            </w:ins>
          </w:p>
        </w:tc>
        <w:bookmarkEnd w:id="334"/>
      </w:tr>
    </w:tbl>
    <w:p w14:paraId="01A30EBD" w14:textId="77777777" w:rsidR="008A4106" w:rsidRDefault="00000000">
      <w:r>
        <w:lastRenderedPageBreak/>
        <w:br w:type="page"/>
      </w:r>
    </w:p>
    <w:tbl>
      <w:tblPr>
        <w:tblStyle w:val="Table"/>
        <w:tblW w:w="5000" w:type="pct"/>
        <w:tblLook w:val="0000" w:firstRow="0" w:lastRow="0" w:firstColumn="0" w:lastColumn="0" w:noHBand="0" w:noVBand="0"/>
      </w:tblPr>
      <w:tblGrid>
        <w:gridCol w:w="9360"/>
      </w:tblGrid>
      <w:tr w:rsidR="008A4106" w14:paraId="623F8487" w14:textId="77777777">
        <w:tc>
          <w:tcPr>
            <w:tcW w:w="0" w:type="auto"/>
          </w:tcPr>
          <w:p w14:paraId="7EDF2FC0" w14:textId="77777777" w:rsidR="002C092C" w:rsidRDefault="00000000">
            <w:pPr>
              <w:jc w:val="center"/>
              <w:rPr>
                <w:del w:id="341" w:author="Revised R1" w:date="2023-11-29T10:42:00Z"/>
              </w:rPr>
            </w:pPr>
            <w:bookmarkStart w:id="342" w:name="fig-structure"/>
            <w:del w:id="343" w:author="Revised R1" w:date="2023-11-29T10:42:00Z">
              <w:r>
                <w:rPr>
                  <w:noProof/>
                </w:rPr>
                <w:lastRenderedPageBreak/>
                <w:drawing>
                  <wp:inline distT="0" distB="0" distL="0" distR="0" wp14:anchorId="5337D38E" wp14:editId="1FBBE3B3">
                    <wp:extent cx="3566160" cy="736072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8" name="Picture" descr="../figures/Figure_2_repo_structure.png"/>
                            <pic:cNvPicPr>
                              <a:picLocks noChangeAspect="1" noChangeArrowheads="1"/>
                            </pic:cNvPicPr>
                          </pic:nvPicPr>
                          <pic:blipFill>
                            <a:blip r:embed="rId43"/>
                            <a:stretch>
                              <a:fillRect/>
                            </a:stretch>
                          </pic:blipFill>
                          <pic:spPr bwMode="auto">
                            <a:xfrm>
                              <a:off x="0" y="0"/>
                              <a:ext cx="3566160" cy="7360720"/>
                            </a:xfrm>
                            <a:prstGeom prst="rect">
                              <a:avLst/>
                            </a:prstGeom>
                            <a:noFill/>
                            <a:ln w="9525">
                              <a:noFill/>
                              <a:headEnd/>
                              <a:tailEnd/>
                            </a:ln>
                          </pic:spPr>
                        </pic:pic>
                      </a:graphicData>
                    </a:graphic>
                  </wp:inline>
                </w:drawing>
              </w:r>
            </w:del>
          </w:p>
          <w:p w14:paraId="67790FFF" w14:textId="77777777" w:rsidR="008A4106" w:rsidRDefault="00000000">
            <w:pPr>
              <w:jc w:val="center"/>
              <w:rPr>
                <w:ins w:id="344" w:author="Revised R1" w:date="2023-11-29T10:42:00Z"/>
              </w:rPr>
            </w:pPr>
            <w:ins w:id="345" w:author="Revised R1" w:date="2023-11-29T10:42:00Z">
              <w:r>
                <w:rPr>
                  <w:noProof/>
                </w:rPr>
                <w:lastRenderedPageBreak/>
                <w:drawing>
                  <wp:inline distT="0" distB="0" distL="0" distR="0" wp14:anchorId="1E8A292F" wp14:editId="355AC4F8">
                    <wp:extent cx="3566160" cy="736072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1" name="Picture" descr="../figures/Figure_2_repo_structure.png"/>
                            <pic:cNvPicPr>
                              <a:picLocks noChangeAspect="1" noChangeArrowheads="1"/>
                            </pic:cNvPicPr>
                          </pic:nvPicPr>
                          <pic:blipFill>
                            <a:blip r:embed="rId43"/>
                            <a:stretch>
                              <a:fillRect/>
                            </a:stretch>
                          </pic:blipFill>
                          <pic:spPr bwMode="auto">
                            <a:xfrm>
                              <a:off x="0" y="0"/>
                              <a:ext cx="3566160" cy="7360720"/>
                            </a:xfrm>
                            <a:prstGeom prst="rect">
                              <a:avLst/>
                            </a:prstGeom>
                            <a:noFill/>
                            <a:ln w="9525">
                              <a:noFill/>
                              <a:headEnd/>
                              <a:tailEnd/>
                            </a:ln>
                          </pic:spPr>
                        </pic:pic>
                      </a:graphicData>
                    </a:graphic>
                  </wp:inline>
                </w:drawing>
              </w:r>
            </w:ins>
          </w:p>
          <w:p w14:paraId="2A679157" w14:textId="061B2033" w:rsidR="008A4106" w:rsidRDefault="00000000">
            <w:pPr>
              <w:pStyle w:val="ImageCaption"/>
              <w:spacing w:before="200"/>
            </w:pPr>
            <w:r>
              <w:t xml:space="preserve">Figure 2: Minimal example of a transparent repository structure containing relevant study documents. Abbreviations: .git = Git sub-directory which includes all files to keep track of changes (created as a result of git init command), renv = R environment sub-directory which contains the project library and other project-specific files and settings </w:t>
            </w:r>
            <w:r>
              <w:lastRenderedPageBreak/>
              <w:t>needed to manage R package versions and the R environment, renv.lock = R environment lockfile, describing the R version and R package versions used in a project</w:t>
            </w:r>
            <w:del w:id="346" w:author="Revised R1" w:date="2023-11-29T10:42:00Z">
              <w:r>
                <w:delText>.</w:delText>
              </w:r>
            </w:del>
            <w:ins w:id="347" w:author="Revised R1" w:date="2023-11-29T10:42:00Z">
              <w:r>
                <w:t>, *.</w:t>
              </w:r>
              <w:proofErr w:type="spellStart"/>
              <w:r>
                <w:t>qmd</w:t>
              </w:r>
              <w:proofErr w:type="spellEnd"/>
              <w:r>
                <w:t xml:space="preserve"> = Markdown-specific format based on the Quarto open-source scientific and technical publishing system.</w:t>
              </w:r>
            </w:ins>
          </w:p>
        </w:tc>
        <w:bookmarkEnd w:id="342"/>
      </w:tr>
    </w:tbl>
    <w:p w14:paraId="39CC2BA6" w14:textId="77777777" w:rsidR="008A4106" w:rsidRDefault="00000000">
      <w:r>
        <w:lastRenderedPageBreak/>
        <w:br w:type="page"/>
      </w:r>
    </w:p>
    <w:tbl>
      <w:tblPr>
        <w:tblStyle w:val="Table"/>
        <w:tblW w:w="5000" w:type="pct"/>
        <w:tblLook w:val="0000" w:firstRow="0" w:lastRow="0" w:firstColumn="0" w:lastColumn="0" w:noHBand="0" w:noVBand="0"/>
      </w:tblPr>
      <w:tblGrid>
        <w:gridCol w:w="9360"/>
      </w:tblGrid>
      <w:tr w:rsidR="008A4106" w14:paraId="42B15619" w14:textId="77777777">
        <w:tc>
          <w:tcPr>
            <w:tcW w:w="0" w:type="auto"/>
          </w:tcPr>
          <w:p w14:paraId="59AEF3A8" w14:textId="77777777" w:rsidR="002C092C" w:rsidRDefault="00000000">
            <w:pPr>
              <w:jc w:val="center"/>
              <w:rPr>
                <w:del w:id="348" w:author="Revised R1" w:date="2023-11-29T10:42:00Z"/>
              </w:rPr>
            </w:pPr>
            <w:bookmarkStart w:id="349" w:name="fig-workflow"/>
            <w:del w:id="350" w:author="Revised R1" w:date="2023-11-29T10:42:00Z">
              <w:r>
                <w:rPr>
                  <w:noProof/>
                </w:rPr>
                <w:lastRenderedPageBreak/>
                <w:drawing>
                  <wp:inline distT="0" distB="0" distL="0" distR="0" wp14:anchorId="27C6578A" wp14:editId="7F1904FF">
                    <wp:extent cx="5943600" cy="4301154"/>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2" name="Picture" descr="../figures/Figure_3_workflow.png"/>
                            <pic:cNvPicPr>
                              <a:picLocks noChangeAspect="1" noChangeArrowheads="1"/>
                            </pic:cNvPicPr>
                          </pic:nvPicPr>
                          <pic:blipFill>
                            <a:blip r:embed="rId44"/>
                            <a:stretch>
                              <a:fillRect/>
                            </a:stretch>
                          </pic:blipFill>
                          <pic:spPr bwMode="auto">
                            <a:xfrm>
                              <a:off x="0" y="0"/>
                              <a:ext cx="5943600" cy="4301154"/>
                            </a:xfrm>
                            <a:prstGeom prst="rect">
                              <a:avLst/>
                            </a:prstGeom>
                            <a:noFill/>
                            <a:ln w="9525">
                              <a:noFill/>
                              <a:headEnd/>
                              <a:tailEnd/>
                            </a:ln>
                          </pic:spPr>
                        </pic:pic>
                      </a:graphicData>
                    </a:graphic>
                  </wp:inline>
                </w:drawing>
              </w:r>
            </w:del>
          </w:p>
          <w:p w14:paraId="68B35BC4" w14:textId="77777777" w:rsidR="008A4106" w:rsidRDefault="00000000">
            <w:pPr>
              <w:jc w:val="center"/>
              <w:rPr>
                <w:ins w:id="351" w:author="Revised R1" w:date="2023-11-29T10:42:00Z"/>
              </w:rPr>
            </w:pPr>
            <w:ins w:id="352" w:author="Revised R1" w:date="2023-11-29T10:42:00Z">
              <w:r>
                <w:rPr>
                  <w:noProof/>
                </w:rPr>
                <w:lastRenderedPageBreak/>
                <w:drawing>
                  <wp:inline distT="0" distB="0" distL="0" distR="0" wp14:anchorId="76433036" wp14:editId="0A9D8AD2">
                    <wp:extent cx="5943600" cy="4310511"/>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5" name="Picture" descr="../figures/Figure_3_workflow.png"/>
                            <pic:cNvPicPr>
                              <a:picLocks noChangeAspect="1" noChangeArrowheads="1"/>
                            </pic:cNvPicPr>
                          </pic:nvPicPr>
                          <pic:blipFill>
                            <a:blip r:embed="rId45"/>
                            <a:stretch>
                              <a:fillRect/>
                            </a:stretch>
                          </pic:blipFill>
                          <pic:spPr bwMode="auto">
                            <a:xfrm>
                              <a:off x="0" y="0"/>
                              <a:ext cx="5943600" cy="4310511"/>
                            </a:xfrm>
                            <a:prstGeom prst="rect">
                              <a:avLst/>
                            </a:prstGeom>
                            <a:noFill/>
                            <a:ln w="9525">
                              <a:noFill/>
                              <a:headEnd/>
                              <a:tailEnd/>
                            </a:ln>
                          </pic:spPr>
                        </pic:pic>
                      </a:graphicData>
                    </a:graphic>
                  </wp:inline>
                </w:drawing>
              </w:r>
            </w:ins>
          </w:p>
          <w:p w14:paraId="43D44D96" w14:textId="77777777" w:rsidR="008A4106" w:rsidRDefault="00000000">
            <w:pPr>
              <w:pStyle w:val="ImageCaption"/>
              <w:spacing w:before="200"/>
            </w:pPr>
            <w:r>
              <w:t>Figure 3: Overview of a basic Git workflow.</w:t>
            </w:r>
          </w:p>
        </w:tc>
        <w:bookmarkEnd w:id="349"/>
      </w:tr>
    </w:tbl>
    <w:p w14:paraId="2840D86C" w14:textId="77777777" w:rsidR="008A4106" w:rsidRDefault="00000000">
      <w:r>
        <w:lastRenderedPageBreak/>
        <w:br w:type="page"/>
      </w:r>
    </w:p>
    <w:tbl>
      <w:tblPr>
        <w:tblStyle w:val="Table"/>
        <w:tblW w:w="5000" w:type="pct"/>
        <w:tblLook w:val="0000" w:firstRow="0" w:lastRow="0" w:firstColumn="0" w:lastColumn="0" w:noHBand="0" w:noVBand="0"/>
      </w:tblPr>
      <w:tblGrid>
        <w:gridCol w:w="9360"/>
      </w:tblGrid>
      <w:tr w:rsidR="008A4106" w14:paraId="3DD41244" w14:textId="77777777">
        <w:tc>
          <w:tcPr>
            <w:tcW w:w="0" w:type="auto"/>
          </w:tcPr>
          <w:p w14:paraId="7DE1AFDB" w14:textId="77777777" w:rsidR="002C092C" w:rsidRDefault="00000000">
            <w:pPr>
              <w:jc w:val="center"/>
              <w:rPr>
                <w:del w:id="353" w:author="Revised R1" w:date="2023-11-29T10:42:00Z"/>
              </w:rPr>
            </w:pPr>
            <w:bookmarkStart w:id="354" w:name="fig-stage-commit-RStudio-gui"/>
            <w:del w:id="355" w:author="Revised R1" w:date="2023-11-29T10:42:00Z">
              <w:r>
                <w:rPr>
                  <w:noProof/>
                </w:rPr>
                <w:lastRenderedPageBreak/>
                <w:drawing>
                  <wp:inline distT="0" distB="0" distL="0" distR="0" wp14:anchorId="5624631D" wp14:editId="4CFB216E">
                    <wp:extent cx="5943600" cy="3043123"/>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6" name="Picture" descr="../figures/Figure_4_stage_commit.png"/>
                            <pic:cNvPicPr>
                              <a:picLocks noChangeAspect="1" noChangeArrowheads="1"/>
                            </pic:cNvPicPr>
                          </pic:nvPicPr>
                          <pic:blipFill>
                            <a:blip r:embed="rId46"/>
                            <a:stretch>
                              <a:fillRect/>
                            </a:stretch>
                          </pic:blipFill>
                          <pic:spPr bwMode="auto">
                            <a:xfrm>
                              <a:off x="0" y="0"/>
                              <a:ext cx="5943600" cy="3043123"/>
                            </a:xfrm>
                            <a:prstGeom prst="rect">
                              <a:avLst/>
                            </a:prstGeom>
                            <a:noFill/>
                            <a:ln w="9525">
                              <a:noFill/>
                              <a:headEnd/>
                              <a:tailEnd/>
                            </a:ln>
                          </pic:spPr>
                        </pic:pic>
                      </a:graphicData>
                    </a:graphic>
                  </wp:inline>
                </w:drawing>
              </w:r>
            </w:del>
          </w:p>
          <w:p w14:paraId="5ABB6AD2" w14:textId="77777777" w:rsidR="008A4106" w:rsidRDefault="00000000">
            <w:pPr>
              <w:jc w:val="center"/>
              <w:rPr>
                <w:ins w:id="356" w:author="Revised R1" w:date="2023-11-29T10:42:00Z"/>
              </w:rPr>
            </w:pPr>
            <w:ins w:id="357" w:author="Revised R1" w:date="2023-11-29T10:42:00Z">
              <w:r>
                <w:rPr>
                  <w:noProof/>
                </w:rPr>
                <w:drawing>
                  <wp:inline distT="0" distB="0" distL="0" distR="0" wp14:anchorId="58E34FDD" wp14:editId="237BA642">
                    <wp:extent cx="5943600" cy="3043123"/>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9" name="Picture" descr="../figures/Figure_4_stage_commit.png"/>
                            <pic:cNvPicPr>
                              <a:picLocks noChangeAspect="1" noChangeArrowheads="1"/>
                            </pic:cNvPicPr>
                          </pic:nvPicPr>
                          <pic:blipFill>
                            <a:blip r:embed="rId46"/>
                            <a:stretch>
                              <a:fillRect/>
                            </a:stretch>
                          </pic:blipFill>
                          <pic:spPr bwMode="auto">
                            <a:xfrm>
                              <a:off x="0" y="0"/>
                              <a:ext cx="5943600" cy="3043123"/>
                            </a:xfrm>
                            <a:prstGeom prst="rect">
                              <a:avLst/>
                            </a:prstGeom>
                            <a:noFill/>
                            <a:ln w="9525">
                              <a:noFill/>
                              <a:headEnd/>
                              <a:tailEnd/>
                            </a:ln>
                          </pic:spPr>
                        </pic:pic>
                      </a:graphicData>
                    </a:graphic>
                  </wp:inline>
                </w:drawing>
              </w:r>
            </w:ins>
          </w:p>
          <w:p w14:paraId="62FDCDFB" w14:textId="593E6741" w:rsidR="008A4106" w:rsidRDefault="00000000">
            <w:pPr>
              <w:pStyle w:val="ImageCaption"/>
              <w:spacing w:before="200"/>
            </w:pPr>
            <w:r>
              <w:t xml:space="preserve">Figure 4: </w:t>
            </w:r>
            <w:ins w:id="358" w:author="Revised R1" w:date="2023-11-29T10:42:00Z">
              <w:r>
                <w:t xml:space="preserve">The </w:t>
              </w:r>
            </w:ins>
            <w:r>
              <w:t xml:space="preserve">RStudio </w:t>
            </w:r>
            <w:ins w:id="359" w:author="Revised R1" w:date="2023-11-29T10:42:00Z">
              <w:r>
                <w:t xml:space="preserve">integrated development environment (IDE) </w:t>
              </w:r>
            </w:ins>
            <w:r>
              <w:t>provides a graphical user interface</w:t>
            </w:r>
            <w:ins w:id="360" w:author="Revised R1" w:date="2023-11-29T10:42:00Z">
              <w:r>
                <w:t xml:space="preserve"> (GUI)</w:t>
              </w:r>
            </w:ins>
            <w:r>
              <w:t xml:space="preserve"> as an alternative to command line prompts to interact with Git and to perform command equivalent to git add, git commit and git push/pull (red circles). This view can be accessed in the right upper pane of </w:t>
            </w:r>
            <w:ins w:id="361" w:author="Revised R1" w:date="2023-11-29T10:42:00Z">
              <w:r>
                <w:t xml:space="preserve">the </w:t>
              </w:r>
            </w:ins>
            <w:r>
              <w:t xml:space="preserve">RStudio </w:t>
            </w:r>
            <w:ins w:id="362" w:author="Revised R1" w:date="2023-11-29T10:42:00Z">
              <w:r>
                <w:t xml:space="preserve">IDE </w:t>
              </w:r>
            </w:ins>
            <w:r>
              <w:t xml:space="preserve">under Git &gt; Diff. In this example, an R script with the title ‘03_propensity_score_analysis.R’ is selected and staged. All changes performed in this file can be viewed in the window below with green highlighted lines indicating additions and red highlighted lines deletions from the prior version. In this </w:t>
            </w:r>
            <w:del w:id="363" w:author="Revised R1" w:date="2023-11-29T10:42:00Z">
              <w:r>
                <w:delText>case</w:delText>
              </w:r>
            </w:del>
            <w:ins w:id="364" w:author="Revised R1" w:date="2023-11-29T10:42:00Z">
              <w:r>
                <w:t>example</w:t>
              </w:r>
            </w:ins>
            <w:r>
              <w:t>, a title was added to a propensity score plot which is also expressed in the commit message.</w:t>
            </w:r>
          </w:p>
        </w:tc>
        <w:bookmarkEnd w:id="354"/>
      </w:tr>
    </w:tbl>
    <w:p w14:paraId="0BCD8CC1" w14:textId="77777777" w:rsidR="008A4106" w:rsidRDefault="00000000">
      <w:r>
        <w:br w:type="page"/>
      </w:r>
    </w:p>
    <w:tbl>
      <w:tblPr>
        <w:tblStyle w:val="Table"/>
        <w:tblW w:w="5000" w:type="pct"/>
        <w:tblLook w:val="0000" w:firstRow="0" w:lastRow="0" w:firstColumn="0" w:lastColumn="0" w:noHBand="0" w:noVBand="0"/>
      </w:tblPr>
      <w:tblGrid>
        <w:gridCol w:w="9360"/>
      </w:tblGrid>
      <w:tr w:rsidR="008A4106" w14:paraId="48CE253A" w14:textId="77777777">
        <w:tc>
          <w:tcPr>
            <w:tcW w:w="0" w:type="auto"/>
          </w:tcPr>
          <w:p w14:paraId="4A0C10D7" w14:textId="77777777" w:rsidR="002C092C" w:rsidRDefault="00000000">
            <w:pPr>
              <w:jc w:val="center"/>
              <w:rPr>
                <w:del w:id="365" w:author="Revised R1" w:date="2023-11-29T10:42:00Z"/>
              </w:rPr>
            </w:pPr>
            <w:bookmarkStart w:id="366" w:name="fig-collaborate"/>
            <w:del w:id="367" w:author="Revised R1" w:date="2023-11-29T10:42:00Z">
              <w:r>
                <w:rPr>
                  <w:noProof/>
                </w:rPr>
                <w:lastRenderedPageBreak/>
                <w:drawing>
                  <wp:inline distT="0" distB="0" distL="0" distR="0" wp14:anchorId="4BEED4FB" wp14:editId="246D88F6">
                    <wp:extent cx="5943600" cy="3343275"/>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40" name="Picture" descr="../figures/Figure_5_collaboration.png"/>
                            <pic:cNvPicPr>
                              <a:picLocks noChangeAspect="1" noChangeArrowheads="1"/>
                            </pic:cNvPicPr>
                          </pic:nvPicPr>
                          <pic:blipFill>
                            <a:blip r:embed="rId47"/>
                            <a:stretch>
                              <a:fillRect/>
                            </a:stretch>
                          </pic:blipFill>
                          <pic:spPr bwMode="auto">
                            <a:xfrm>
                              <a:off x="0" y="0"/>
                              <a:ext cx="5943600" cy="3343275"/>
                            </a:xfrm>
                            <a:prstGeom prst="rect">
                              <a:avLst/>
                            </a:prstGeom>
                            <a:noFill/>
                            <a:ln w="9525">
                              <a:noFill/>
                              <a:headEnd/>
                              <a:tailEnd/>
                            </a:ln>
                          </pic:spPr>
                        </pic:pic>
                      </a:graphicData>
                    </a:graphic>
                  </wp:inline>
                </w:drawing>
              </w:r>
            </w:del>
          </w:p>
          <w:p w14:paraId="679D779E" w14:textId="77777777" w:rsidR="008A4106" w:rsidRDefault="00000000">
            <w:pPr>
              <w:jc w:val="center"/>
              <w:rPr>
                <w:ins w:id="368" w:author="Revised R1" w:date="2023-11-29T10:42:00Z"/>
              </w:rPr>
            </w:pPr>
            <w:ins w:id="369" w:author="Revised R1" w:date="2023-11-29T10:42:00Z">
              <w:r>
                <w:rPr>
                  <w:noProof/>
                </w:rPr>
                <w:drawing>
                  <wp:inline distT="0" distB="0" distL="0" distR="0" wp14:anchorId="59A5E4B4" wp14:editId="4C43A61B">
                    <wp:extent cx="5943600" cy="3343275"/>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3" name="Picture" descr="../figures/Figure_5_collaboration.png"/>
                            <pic:cNvPicPr>
                              <a:picLocks noChangeAspect="1" noChangeArrowheads="1"/>
                            </pic:cNvPicPr>
                          </pic:nvPicPr>
                          <pic:blipFill>
                            <a:blip r:embed="rId47"/>
                            <a:stretch>
                              <a:fillRect/>
                            </a:stretch>
                          </pic:blipFill>
                          <pic:spPr bwMode="auto">
                            <a:xfrm>
                              <a:off x="0" y="0"/>
                              <a:ext cx="5943600" cy="3343275"/>
                            </a:xfrm>
                            <a:prstGeom prst="rect">
                              <a:avLst/>
                            </a:prstGeom>
                            <a:noFill/>
                            <a:ln w="9525">
                              <a:noFill/>
                              <a:headEnd/>
                              <a:tailEnd/>
                            </a:ln>
                          </pic:spPr>
                        </pic:pic>
                      </a:graphicData>
                    </a:graphic>
                  </wp:inline>
                </w:drawing>
              </w:r>
            </w:ins>
          </w:p>
          <w:p w14:paraId="1F02C862" w14:textId="77777777" w:rsidR="008A4106" w:rsidRDefault="00000000">
            <w:pPr>
              <w:pStyle w:val="ImageCaption"/>
              <w:spacing w:before="200"/>
            </w:pPr>
            <w:r>
              <w:t>Figure 5: Git in connection with remote repositories (e.g., GitHub or GitLab) can signficantly improve collaboration across project members.</w:t>
            </w:r>
          </w:p>
        </w:tc>
        <w:bookmarkEnd w:id="366"/>
      </w:tr>
    </w:tbl>
    <w:p w14:paraId="277702CE" w14:textId="77777777" w:rsidR="008A4106" w:rsidRDefault="00000000">
      <w:r>
        <w:br w:type="page"/>
      </w:r>
    </w:p>
    <w:tbl>
      <w:tblPr>
        <w:tblStyle w:val="Table"/>
        <w:tblW w:w="5000" w:type="pct"/>
        <w:tblLook w:val="0000" w:firstRow="0" w:lastRow="0" w:firstColumn="0" w:lastColumn="0" w:noHBand="0" w:noVBand="0"/>
      </w:tblPr>
      <w:tblGrid>
        <w:gridCol w:w="9360"/>
      </w:tblGrid>
      <w:tr w:rsidR="008A4106" w14:paraId="4CC601CE" w14:textId="77777777">
        <w:tc>
          <w:tcPr>
            <w:tcW w:w="0" w:type="auto"/>
          </w:tcPr>
          <w:p w14:paraId="192C0ECD" w14:textId="77777777" w:rsidR="002C092C" w:rsidRDefault="00000000">
            <w:pPr>
              <w:jc w:val="center"/>
              <w:rPr>
                <w:del w:id="370" w:author="Revised R1" w:date="2023-11-29T10:42:00Z"/>
              </w:rPr>
            </w:pPr>
            <w:bookmarkStart w:id="371" w:name="fig-GitHub-gui_changes"/>
            <w:del w:id="372" w:author="Revised R1" w:date="2023-11-29T10:42:00Z">
              <w:r>
                <w:rPr>
                  <w:noProof/>
                </w:rPr>
                <w:lastRenderedPageBreak/>
                <w:drawing>
                  <wp:inline distT="0" distB="0" distL="0" distR="0" wp14:anchorId="4A40823F" wp14:editId="27D1986F">
                    <wp:extent cx="5943600" cy="459121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4" name="Picture" descr="../figures/Figure_6_commit_GitHub_gui.png"/>
                            <pic:cNvPicPr>
                              <a:picLocks noChangeAspect="1" noChangeArrowheads="1"/>
                            </pic:cNvPicPr>
                          </pic:nvPicPr>
                          <pic:blipFill>
                            <a:blip r:embed="rId48"/>
                            <a:stretch>
                              <a:fillRect/>
                            </a:stretch>
                          </pic:blipFill>
                          <pic:spPr bwMode="auto">
                            <a:xfrm>
                              <a:off x="0" y="0"/>
                              <a:ext cx="5943600" cy="4591210"/>
                            </a:xfrm>
                            <a:prstGeom prst="rect">
                              <a:avLst/>
                            </a:prstGeom>
                            <a:noFill/>
                            <a:ln w="9525">
                              <a:noFill/>
                              <a:headEnd/>
                              <a:tailEnd/>
                            </a:ln>
                          </pic:spPr>
                        </pic:pic>
                      </a:graphicData>
                    </a:graphic>
                  </wp:inline>
                </w:drawing>
              </w:r>
            </w:del>
          </w:p>
          <w:p w14:paraId="1BB35F6C" w14:textId="77777777" w:rsidR="008A4106" w:rsidRDefault="00000000">
            <w:pPr>
              <w:jc w:val="center"/>
              <w:rPr>
                <w:ins w:id="373" w:author="Revised R1" w:date="2023-11-29T10:42:00Z"/>
              </w:rPr>
            </w:pPr>
            <w:ins w:id="374" w:author="Revised R1" w:date="2023-11-29T10:42:00Z">
              <w:r>
                <w:rPr>
                  <w:noProof/>
                </w:rPr>
                <w:lastRenderedPageBreak/>
                <w:drawing>
                  <wp:inline distT="0" distB="0" distL="0" distR="0" wp14:anchorId="5A48360B" wp14:editId="1F4E34D7">
                    <wp:extent cx="5943600" cy="4591210"/>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7" name="Picture" descr="../figures/Figure_6_commit_GitHub_gui.png"/>
                            <pic:cNvPicPr>
                              <a:picLocks noChangeAspect="1" noChangeArrowheads="1"/>
                            </pic:cNvPicPr>
                          </pic:nvPicPr>
                          <pic:blipFill>
                            <a:blip r:embed="rId48"/>
                            <a:stretch>
                              <a:fillRect/>
                            </a:stretch>
                          </pic:blipFill>
                          <pic:spPr bwMode="auto">
                            <a:xfrm>
                              <a:off x="0" y="0"/>
                              <a:ext cx="5943600" cy="4591210"/>
                            </a:xfrm>
                            <a:prstGeom prst="rect">
                              <a:avLst/>
                            </a:prstGeom>
                            <a:noFill/>
                            <a:ln w="9525">
                              <a:noFill/>
                              <a:headEnd/>
                              <a:tailEnd/>
                            </a:ln>
                          </pic:spPr>
                        </pic:pic>
                      </a:graphicData>
                    </a:graphic>
                  </wp:inline>
                </w:drawing>
              </w:r>
            </w:ins>
          </w:p>
          <w:p w14:paraId="4B6069C2" w14:textId="77777777" w:rsidR="008A4106" w:rsidRDefault="00000000">
            <w:pPr>
              <w:pStyle w:val="ImageCaption"/>
              <w:spacing w:before="200"/>
            </w:pPr>
            <w:r>
              <w:t>Figure 6: Remote repositories like GitHub provide tools to visually track changes made to analytical code and corresponding output such as figures. This commit history illustrates details about the commit (e.g., commit SHA [simple hasing algorithm] and message), a side-by-side comparison of the previous (upper left) and modified (upper right) version of the figure and the corresponding changes made to the R code (bottom; line 32 in the code script was added).</w:t>
            </w:r>
            <w:ins w:id="375" w:author="Revised R1" w:date="2023-11-29T10:42:00Z">
              <w:r>
                <w:t xml:space="preserve"> The unique abbreviated SHA token for this specific change/commit is ‘9b1a94c’ (see ‘Commit SHA token’ box on the upper right of the figure).</w:t>
              </w:r>
            </w:ins>
          </w:p>
        </w:tc>
        <w:bookmarkEnd w:id="371"/>
      </w:tr>
      <w:bookmarkEnd w:id="332"/>
    </w:tbl>
    <w:p w14:paraId="63401CDE" w14:textId="77777777" w:rsidR="00890ADD" w:rsidRDefault="00890ADD"/>
    <w:sectPr w:rsidR="00890ADD">
      <w:headerReference w:type="default" r:id="rId49"/>
      <w:footerReference w:type="even" r:id="rId50"/>
      <w:footerReference w:type="default" r:id="rId5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50C6E" w14:textId="77777777" w:rsidR="00D06391" w:rsidRDefault="00D06391">
      <w:pPr>
        <w:spacing w:after="0"/>
      </w:pPr>
      <w:r>
        <w:separator/>
      </w:r>
    </w:p>
  </w:endnote>
  <w:endnote w:type="continuationSeparator" w:id="0">
    <w:p w14:paraId="2022A43A" w14:textId="77777777" w:rsidR="00D06391" w:rsidRDefault="00D06391">
      <w:pPr>
        <w:spacing w:after="0"/>
      </w:pPr>
      <w:r>
        <w:continuationSeparator/>
      </w:r>
    </w:p>
  </w:endnote>
  <w:endnote w:type="continuationNotice" w:id="1">
    <w:p w14:paraId="4AD05FE7" w14:textId="77777777" w:rsidR="00D06391" w:rsidRDefault="00D0639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390550"/>
      <w:docPartObj>
        <w:docPartGallery w:val="Page Numbers (Bottom of Page)"/>
        <w:docPartUnique/>
      </w:docPartObj>
    </w:sdtPr>
    <w:sdtContent>
      <w:p w14:paraId="28422C1F" w14:textId="77777777" w:rsidR="00000000" w:rsidRDefault="00000000" w:rsidP="004A41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A36680"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1799606"/>
      <w:docPartObj>
        <w:docPartGallery w:val="Page Numbers (Bottom of Page)"/>
        <w:docPartUnique/>
      </w:docPartObj>
    </w:sdtPr>
    <w:sdtContent>
      <w:p w14:paraId="21D4A65C" w14:textId="77777777" w:rsidR="00000000" w:rsidRDefault="00000000" w:rsidP="004A41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FECB58"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43858" w14:textId="77777777" w:rsidR="00D06391" w:rsidRDefault="00D06391">
      <w:r>
        <w:separator/>
      </w:r>
    </w:p>
  </w:footnote>
  <w:footnote w:type="continuationSeparator" w:id="0">
    <w:p w14:paraId="42CD521E" w14:textId="77777777" w:rsidR="00D06391" w:rsidRDefault="00D06391">
      <w:r>
        <w:continuationSeparator/>
      </w:r>
    </w:p>
  </w:footnote>
  <w:footnote w:type="continuationNotice" w:id="1">
    <w:p w14:paraId="3A008170" w14:textId="77777777" w:rsidR="00D06391" w:rsidRDefault="00D0639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FB9D1" w14:textId="77777777" w:rsidR="00890ADD" w:rsidRDefault="00890A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1831F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6BC213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F4F9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F78C6A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250B37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134CE2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87A13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DDCDC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7871B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9C85D3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D96617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31B42FA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9EAA5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80006862">
    <w:abstractNumId w:val="12"/>
  </w:num>
  <w:num w:numId="2" w16cid:durableId="1236278885">
    <w:abstractNumId w:val="0"/>
  </w:num>
  <w:num w:numId="3" w16cid:durableId="345210280">
    <w:abstractNumId w:val="1"/>
  </w:num>
  <w:num w:numId="4" w16cid:durableId="1048064764">
    <w:abstractNumId w:val="2"/>
  </w:num>
  <w:num w:numId="5" w16cid:durableId="868958878">
    <w:abstractNumId w:val="3"/>
  </w:num>
  <w:num w:numId="6" w16cid:durableId="919290657">
    <w:abstractNumId w:val="8"/>
  </w:num>
  <w:num w:numId="7" w16cid:durableId="1020815825">
    <w:abstractNumId w:val="4"/>
  </w:num>
  <w:num w:numId="8" w16cid:durableId="671641468">
    <w:abstractNumId w:val="5"/>
  </w:num>
  <w:num w:numId="9" w16cid:durableId="1241326511">
    <w:abstractNumId w:val="6"/>
  </w:num>
  <w:num w:numId="10" w16cid:durableId="1851020006">
    <w:abstractNumId w:val="7"/>
  </w:num>
  <w:num w:numId="11" w16cid:durableId="768307391">
    <w:abstractNumId w:val="9"/>
  </w:num>
  <w:num w:numId="12" w16cid:durableId="718699943">
    <w:abstractNumId w:val="0"/>
  </w:num>
  <w:num w:numId="13" w16cid:durableId="1505706406">
    <w:abstractNumId w:val="1"/>
  </w:num>
  <w:num w:numId="14" w16cid:durableId="193082358">
    <w:abstractNumId w:val="2"/>
  </w:num>
  <w:num w:numId="15" w16cid:durableId="1389845107">
    <w:abstractNumId w:val="3"/>
  </w:num>
  <w:num w:numId="16" w16cid:durableId="261568381">
    <w:abstractNumId w:val="8"/>
  </w:num>
  <w:num w:numId="17" w16cid:durableId="1704473729">
    <w:abstractNumId w:val="4"/>
  </w:num>
  <w:num w:numId="18" w16cid:durableId="1642995731">
    <w:abstractNumId w:val="5"/>
  </w:num>
  <w:num w:numId="19" w16cid:durableId="1530953060">
    <w:abstractNumId w:val="6"/>
  </w:num>
  <w:num w:numId="20" w16cid:durableId="646127511">
    <w:abstractNumId w:val="7"/>
  </w:num>
  <w:num w:numId="21" w16cid:durableId="1456605819">
    <w:abstractNumId w:val="9"/>
  </w:num>
  <w:num w:numId="22" w16cid:durableId="1800220673">
    <w:abstractNumId w:val="0"/>
  </w:num>
  <w:num w:numId="23" w16cid:durableId="1783069476">
    <w:abstractNumId w:val="1"/>
  </w:num>
  <w:num w:numId="24" w16cid:durableId="711730297">
    <w:abstractNumId w:val="2"/>
  </w:num>
  <w:num w:numId="25" w16cid:durableId="415370288">
    <w:abstractNumId w:val="3"/>
  </w:num>
  <w:num w:numId="26" w16cid:durableId="1231429019">
    <w:abstractNumId w:val="8"/>
  </w:num>
  <w:num w:numId="27" w16cid:durableId="200215696">
    <w:abstractNumId w:val="4"/>
  </w:num>
  <w:num w:numId="28" w16cid:durableId="1345748385">
    <w:abstractNumId w:val="5"/>
  </w:num>
  <w:num w:numId="29" w16cid:durableId="494731558">
    <w:abstractNumId w:val="6"/>
  </w:num>
  <w:num w:numId="30" w16cid:durableId="782579775">
    <w:abstractNumId w:val="7"/>
  </w:num>
  <w:num w:numId="31" w16cid:durableId="1420524247">
    <w:abstractNumId w:val="9"/>
  </w:num>
  <w:num w:numId="32" w16cid:durableId="914049076">
    <w:abstractNumId w:val="0"/>
  </w:num>
  <w:num w:numId="33" w16cid:durableId="721102632">
    <w:abstractNumId w:val="1"/>
  </w:num>
  <w:num w:numId="34" w16cid:durableId="1368095045">
    <w:abstractNumId w:val="2"/>
  </w:num>
  <w:num w:numId="35" w16cid:durableId="1230270221">
    <w:abstractNumId w:val="3"/>
  </w:num>
  <w:num w:numId="36" w16cid:durableId="634991563">
    <w:abstractNumId w:val="8"/>
  </w:num>
  <w:num w:numId="37" w16cid:durableId="538124054">
    <w:abstractNumId w:val="4"/>
  </w:num>
  <w:num w:numId="38" w16cid:durableId="1561667473">
    <w:abstractNumId w:val="5"/>
  </w:num>
  <w:num w:numId="39" w16cid:durableId="1557275424">
    <w:abstractNumId w:val="6"/>
  </w:num>
  <w:num w:numId="40" w16cid:durableId="36274134">
    <w:abstractNumId w:val="7"/>
  </w:num>
  <w:num w:numId="41" w16cid:durableId="407969607">
    <w:abstractNumId w:val="9"/>
  </w:num>
  <w:num w:numId="42" w16cid:durableId="724375175">
    <w:abstractNumId w:val="0"/>
  </w:num>
  <w:num w:numId="43" w16cid:durableId="1397360077">
    <w:abstractNumId w:val="1"/>
  </w:num>
  <w:num w:numId="44" w16cid:durableId="1133403510">
    <w:abstractNumId w:val="2"/>
  </w:num>
  <w:num w:numId="45" w16cid:durableId="276063767">
    <w:abstractNumId w:val="3"/>
  </w:num>
  <w:num w:numId="46" w16cid:durableId="744034979">
    <w:abstractNumId w:val="8"/>
  </w:num>
  <w:num w:numId="47" w16cid:durableId="974602314">
    <w:abstractNumId w:val="4"/>
  </w:num>
  <w:num w:numId="48" w16cid:durableId="1658804859">
    <w:abstractNumId w:val="5"/>
  </w:num>
  <w:num w:numId="49" w16cid:durableId="2022970773">
    <w:abstractNumId w:val="6"/>
  </w:num>
  <w:num w:numId="50" w16cid:durableId="39521232">
    <w:abstractNumId w:val="7"/>
  </w:num>
  <w:num w:numId="51" w16cid:durableId="1232698795">
    <w:abstractNumId w:val="9"/>
  </w:num>
  <w:num w:numId="52" w16cid:durableId="1436710502">
    <w:abstractNumId w:val="0"/>
  </w:num>
  <w:num w:numId="53" w16cid:durableId="546651259">
    <w:abstractNumId w:val="1"/>
  </w:num>
  <w:num w:numId="54" w16cid:durableId="1002511583">
    <w:abstractNumId w:val="2"/>
  </w:num>
  <w:num w:numId="55" w16cid:durableId="1305162670">
    <w:abstractNumId w:val="3"/>
  </w:num>
  <w:num w:numId="56" w16cid:durableId="1329555404">
    <w:abstractNumId w:val="8"/>
  </w:num>
  <w:num w:numId="57" w16cid:durableId="668365687">
    <w:abstractNumId w:val="4"/>
  </w:num>
  <w:num w:numId="58" w16cid:durableId="605696585">
    <w:abstractNumId w:val="5"/>
  </w:num>
  <w:num w:numId="59" w16cid:durableId="1067922730">
    <w:abstractNumId w:val="6"/>
  </w:num>
  <w:num w:numId="60" w16cid:durableId="70397357">
    <w:abstractNumId w:val="7"/>
  </w:num>
  <w:num w:numId="61" w16cid:durableId="1587807878">
    <w:abstractNumId w:val="9"/>
  </w:num>
  <w:num w:numId="62" w16cid:durableId="1604268284">
    <w:abstractNumId w:val="0"/>
  </w:num>
  <w:num w:numId="63" w16cid:durableId="765924077">
    <w:abstractNumId w:val="1"/>
  </w:num>
  <w:num w:numId="64" w16cid:durableId="2109082956">
    <w:abstractNumId w:val="2"/>
  </w:num>
  <w:num w:numId="65" w16cid:durableId="687292639">
    <w:abstractNumId w:val="3"/>
  </w:num>
  <w:num w:numId="66" w16cid:durableId="102268851">
    <w:abstractNumId w:val="8"/>
  </w:num>
  <w:num w:numId="67" w16cid:durableId="2016884171">
    <w:abstractNumId w:val="4"/>
  </w:num>
  <w:num w:numId="68" w16cid:durableId="974066668">
    <w:abstractNumId w:val="5"/>
  </w:num>
  <w:num w:numId="69" w16cid:durableId="721950077">
    <w:abstractNumId w:val="6"/>
  </w:num>
  <w:num w:numId="70" w16cid:durableId="1062026472">
    <w:abstractNumId w:val="7"/>
  </w:num>
  <w:num w:numId="71" w16cid:durableId="1622572393">
    <w:abstractNumId w:val="9"/>
  </w:num>
  <w:num w:numId="72" w16cid:durableId="370153603">
    <w:abstractNumId w:val="0"/>
  </w:num>
  <w:num w:numId="73" w16cid:durableId="552158112">
    <w:abstractNumId w:val="1"/>
  </w:num>
  <w:num w:numId="74" w16cid:durableId="2020161499">
    <w:abstractNumId w:val="2"/>
  </w:num>
  <w:num w:numId="75" w16cid:durableId="1833838568">
    <w:abstractNumId w:val="3"/>
  </w:num>
  <w:num w:numId="76" w16cid:durableId="469832481">
    <w:abstractNumId w:val="8"/>
  </w:num>
  <w:num w:numId="77" w16cid:durableId="1905948041">
    <w:abstractNumId w:val="4"/>
  </w:num>
  <w:num w:numId="78" w16cid:durableId="533352492">
    <w:abstractNumId w:val="5"/>
  </w:num>
  <w:num w:numId="79" w16cid:durableId="2038701867">
    <w:abstractNumId w:val="6"/>
  </w:num>
  <w:num w:numId="80" w16cid:durableId="609047573">
    <w:abstractNumId w:val="7"/>
  </w:num>
  <w:num w:numId="81" w16cid:durableId="2051414956">
    <w:abstractNumId w:val="9"/>
  </w:num>
  <w:num w:numId="82" w16cid:durableId="685985903">
    <w:abstractNumId w:val="0"/>
  </w:num>
  <w:num w:numId="83" w16cid:durableId="1541016217">
    <w:abstractNumId w:val="1"/>
  </w:num>
  <w:num w:numId="84" w16cid:durableId="120810478">
    <w:abstractNumId w:val="2"/>
  </w:num>
  <w:num w:numId="85" w16cid:durableId="383602030">
    <w:abstractNumId w:val="3"/>
  </w:num>
  <w:num w:numId="86" w16cid:durableId="740756518">
    <w:abstractNumId w:val="8"/>
  </w:num>
  <w:num w:numId="87" w16cid:durableId="447119095">
    <w:abstractNumId w:val="4"/>
  </w:num>
  <w:num w:numId="88" w16cid:durableId="302663407">
    <w:abstractNumId w:val="5"/>
  </w:num>
  <w:num w:numId="89" w16cid:durableId="1344817957">
    <w:abstractNumId w:val="6"/>
  </w:num>
  <w:num w:numId="90" w16cid:durableId="1345128660">
    <w:abstractNumId w:val="7"/>
  </w:num>
  <w:num w:numId="91" w16cid:durableId="1189181847">
    <w:abstractNumId w:val="9"/>
  </w:num>
  <w:num w:numId="92" w16cid:durableId="377051066">
    <w:abstractNumId w:val="0"/>
  </w:num>
  <w:num w:numId="93" w16cid:durableId="1147432775">
    <w:abstractNumId w:val="1"/>
  </w:num>
  <w:num w:numId="94" w16cid:durableId="1305159388">
    <w:abstractNumId w:val="2"/>
  </w:num>
  <w:num w:numId="95" w16cid:durableId="86123863">
    <w:abstractNumId w:val="3"/>
  </w:num>
  <w:num w:numId="96" w16cid:durableId="1607929796">
    <w:abstractNumId w:val="8"/>
  </w:num>
  <w:num w:numId="97" w16cid:durableId="1562405620">
    <w:abstractNumId w:val="4"/>
  </w:num>
  <w:num w:numId="98" w16cid:durableId="1268855619">
    <w:abstractNumId w:val="5"/>
  </w:num>
  <w:num w:numId="99" w16cid:durableId="79911588">
    <w:abstractNumId w:val="6"/>
  </w:num>
  <w:num w:numId="100" w16cid:durableId="369568832">
    <w:abstractNumId w:val="7"/>
  </w:num>
  <w:num w:numId="101" w16cid:durableId="608898070">
    <w:abstractNumId w:val="9"/>
  </w:num>
  <w:num w:numId="102" w16cid:durableId="254634026">
    <w:abstractNumId w:val="0"/>
  </w:num>
  <w:num w:numId="103" w16cid:durableId="774711772">
    <w:abstractNumId w:val="1"/>
  </w:num>
  <w:num w:numId="104" w16cid:durableId="1203439327">
    <w:abstractNumId w:val="2"/>
  </w:num>
  <w:num w:numId="105" w16cid:durableId="1097553146">
    <w:abstractNumId w:val="3"/>
  </w:num>
  <w:num w:numId="106" w16cid:durableId="519121351">
    <w:abstractNumId w:val="8"/>
  </w:num>
  <w:num w:numId="107" w16cid:durableId="1539394795">
    <w:abstractNumId w:val="4"/>
  </w:num>
  <w:num w:numId="108" w16cid:durableId="1116219842">
    <w:abstractNumId w:val="5"/>
  </w:num>
  <w:num w:numId="109" w16cid:durableId="1024945098">
    <w:abstractNumId w:val="6"/>
  </w:num>
  <w:num w:numId="110" w16cid:durableId="645204197">
    <w:abstractNumId w:val="7"/>
  </w:num>
  <w:num w:numId="111" w16cid:durableId="152526635">
    <w:abstractNumId w:val="9"/>
  </w:num>
  <w:num w:numId="112" w16cid:durableId="885289329">
    <w:abstractNumId w:val="0"/>
  </w:num>
  <w:num w:numId="113" w16cid:durableId="131362506">
    <w:abstractNumId w:val="1"/>
  </w:num>
  <w:num w:numId="114" w16cid:durableId="536234116">
    <w:abstractNumId w:val="2"/>
  </w:num>
  <w:num w:numId="115" w16cid:durableId="1667396297">
    <w:abstractNumId w:val="3"/>
  </w:num>
  <w:num w:numId="116" w16cid:durableId="585383086">
    <w:abstractNumId w:val="8"/>
  </w:num>
  <w:num w:numId="117" w16cid:durableId="290864134">
    <w:abstractNumId w:val="4"/>
  </w:num>
  <w:num w:numId="118" w16cid:durableId="860900412">
    <w:abstractNumId w:val="5"/>
  </w:num>
  <w:num w:numId="119" w16cid:durableId="423494672">
    <w:abstractNumId w:val="6"/>
  </w:num>
  <w:num w:numId="120" w16cid:durableId="2001762187">
    <w:abstractNumId w:val="7"/>
  </w:num>
  <w:num w:numId="121" w16cid:durableId="1853643264">
    <w:abstractNumId w:val="9"/>
  </w:num>
  <w:num w:numId="122" w16cid:durableId="430442124">
    <w:abstractNumId w:val="0"/>
  </w:num>
  <w:num w:numId="123" w16cid:durableId="1292905971">
    <w:abstractNumId w:val="1"/>
  </w:num>
  <w:num w:numId="124" w16cid:durableId="1077441580">
    <w:abstractNumId w:val="2"/>
  </w:num>
  <w:num w:numId="125" w16cid:durableId="611786385">
    <w:abstractNumId w:val="3"/>
  </w:num>
  <w:num w:numId="126" w16cid:durableId="270749163">
    <w:abstractNumId w:val="8"/>
  </w:num>
  <w:num w:numId="127" w16cid:durableId="369693181">
    <w:abstractNumId w:val="4"/>
  </w:num>
  <w:num w:numId="128" w16cid:durableId="355205279">
    <w:abstractNumId w:val="5"/>
  </w:num>
  <w:num w:numId="129" w16cid:durableId="2028870757">
    <w:abstractNumId w:val="6"/>
  </w:num>
  <w:num w:numId="130" w16cid:durableId="1821657341">
    <w:abstractNumId w:val="7"/>
  </w:num>
  <w:num w:numId="131" w16cid:durableId="1571387719">
    <w:abstractNumId w:val="9"/>
  </w:num>
  <w:num w:numId="132" w16cid:durableId="55907428">
    <w:abstractNumId w:val="0"/>
  </w:num>
  <w:num w:numId="133" w16cid:durableId="1663316881">
    <w:abstractNumId w:val="1"/>
  </w:num>
  <w:num w:numId="134" w16cid:durableId="1842697872">
    <w:abstractNumId w:val="2"/>
  </w:num>
  <w:num w:numId="135" w16cid:durableId="521283160">
    <w:abstractNumId w:val="3"/>
  </w:num>
  <w:num w:numId="136" w16cid:durableId="2824120">
    <w:abstractNumId w:val="8"/>
  </w:num>
  <w:num w:numId="137" w16cid:durableId="1869834899">
    <w:abstractNumId w:val="4"/>
  </w:num>
  <w:num w:numId="138" w16cid:durableId="1567033674">
    <w:abstractNumId w:val="5"/>
  </w:num>
  <w:num w:numId="139" w16cid:durableId="997222988">
    <w:abstractNumId w:val="6"/>
  </w:num>
  <w:num w:numId="140" w16cid:durableId="937341">
    <w:abstractNumId w:val="7"/>
  </w:num>
  <w:num w:numId="141" w16cid:durableId="1947805026">
    <w:abstractNumId w:val="9"/>
  </w:num>
  <w:num w:numId="142" w16cid:durableId="1496533202">
    <w:abstractNumId w:val="0"/>
  </w:num>
  <w:num w:numId="143" w16cid:durableId="1781608643">
    <w:abstractNumId w:val="1"/>
  </w:num>
  <w:num w:numId="144" w16cid:durableId="803156873">
    <w:abstractNumId w:val="2"/>
  </w:num>
  <w:num w:numId="145" w16cid:durableId="1499275403">
    <w:abstractNumId w:val="3"/>
  </w:num>
  <w:num w:numId="146" w16cid:durableId="446580885">
    <w:abstractNumId w:val="8"/>
  </w:num>
  <w:num w:numId="147" w16cid:durableId="1348756348">
    <w:abstractNumId w:val="4"/>
  </w:num>
  <w:num w:numId="148" w16cid:durableId="1453590566">
    <w:abstractNumId w:val="5"/>
  </w:num>
  <w:num w:numId="149" w16cid:durableId="1468931875">
    <w:abstractNumId w:val="6"/>
  </w:num>
  <w:num w:numId="150" w16cid:durableId="1509102183">
    <w:abstractNumId w:val="7"/>
  </w:num>
  <w:num w:numId="151" w16cid:durableId="1876652251">
    <w:abstractNumId w:val="9"/>
  </w:num>
  <w:num w:numId="152" w16cid:durableId="852458504">
    <w:abstractNumId w:val="0"/>
  </w:num>
  <w:num w:numId="153" w16cid:durableId="523396769">
    <w:abstractNumId w:val="1"/>
  </w:num>
  <w:num w:numId="154" w16cid:durableId="907153136">
    <w:abstractNumId w:val="2"/>
  </w:num>
  <w:num w:numId="155" w16cid:durableId="926042438">
    <w:abstractNumId w:val="3"/>
  </w:num>
  <w:num w:numId="156" w16cid:durableId="1442919935">
    <w:abstractNumId w:val="8"/>
  </w:num>
  <w:num w:numId="157" w16cid:durableId="1619027493">
    <w:abstractNumId w:val="4"/>
  </w:num>
  <w:num w:numId="158" w16cid:durableId="148793971">
    <w:abstractNumId w:val="5"/>
  </w:num>
  <w:num w:numId="159" w16cid:durableId="541291621">
    <w:abstractNumId w:val="6"/>
  </w:num>
  <w:num w:numId="160" w16cid:durableId="1593659653">
    <w:abstractNumId w:val="7"/>
  </w:num>
  <w:num w:numId="161" w16cid:durableId="1568225260">
    <w:abstractNumId w:val="9"/>
  </w:num>
  <w:num w:numId="162" w16cid:durableId="1200237934">
    <w:abstractNumId w:val="0"/>
  </w:num>
  <w:num w:numId="163" w16cid:durableId="1875344070">
    <w:abstractNumId w:val="1"/>
  </w:num>
  <w:num w:numId="164" w16cid:durableId="388457198">
    <w:abstractNumId w:val="2"/>
  </w:num>
  <w:num w:numId="165" w16cid:durableId="892545592">
    <w:abstractNumId w:val="3"/>
  </w:num>
  <w:num w:numId="166" w16cid:durableId="449327947">
    <w:abstractNumId w:val="8"/>
  </w:num>
  <w:num w:numId="167" w16cid:durableId="974290446">
    <w:abstractNumId w:val="4"/>
  </w:num>
  <w:num w:numId="168" w16cid:durableId="1133251047">
    <w:abstractNumId w:val="5"/>
  </w:num>
  <w:num w:numId="169" w16cid:durableId="1309090062">
    <w:abstractNumId w:val="6"/>
  </w:num>
  <w:num w:numId="170" w16cid:durableId="64107766">
    <w:abstractNumId w:val="7"/>
  </w:num>
  <w:num w:numId="171" w16cid:durableId="2019766087">
    <w:abstractNumId w:val="9"/>
  </w:num>
  <w:num w:numId="172" w16cid:durableId="1938781874">
    <w:abstractNumId w:val="0"/>
  </w:num>
  <w:num w:numId="173" w16cid:durableId="506286924">
    <w:abstractNumId w:val="1"/>
  </w:num>
  <w:num w:numId="174" w16cid:durableId="927538527">
    <w:abstractNumId w:val="2"/>
  </w:num>
  <w:num w:numId="175" w16cid:durableId="604070383">
    <w:abstractNumId w:val="3"/>
  </w:num>
  <w:num w:numId="176" w16cid:durableId="1351033220">
    <w:abstractNumId w:val="8"/>
  </w:num>
  <w:num w:numId="177" w16cid:durableId="935094246">
    <w:abstractNumId w:val="4"/>
  </w:num>
  <w:num w:numId="178" w16cid:durableId="942420248">
    <w:abstractNumId w:val="5"/>
  </w:num>
  <w:num w:numId="179" w16cid:durableId="1085879028">
    <w:abstractNumId w:val="6"/>
  </w:num>
  <w:num w:numId="180" w16cid:durableId="2140603918">
    <w:abstractNumId w:val="7"/>
  </w:num>
  <w:num w:numId="181" w16cid:durableId="1130513091">
    <w:abstractNumId w:val="9"/>
  </w:num>
  <w:num w:numId="182" w16cid:durableId="1800764588">
    <w:abstractNumId w:val="0"/>
  </w:num>
  <w:num w:numId="183" w16cid:durableId="151063775">
    <w:abstractNumId w:val="1"/>
  </w:num>
  <w:num w:numId="184" w16cid:durableId="800876816">
    <w:abstractNumId w:val="2"/>
  </w:num>
  <w:num w:numId="185" w16cid:durableId="373428921">
    <w:abstractNumId w:val="3"/>
  </w:num>
  <w:num w:numId="186" w16cid:durableId="656030024">
    <w:abstractNumId w:val="8"/>
  </w:num>
  <w:num w:numId="187" w16cid:durableId="1830242999">
    <w:abstractNumId w:val="4"/>
  </w:num>
  <w:num w:numId="188" w16cid:durableId="198202259">
    <w:abstractNumId w:val="5"/>
  </w:num>
  <w:num w:numId="189" w16cid:durableId="1660421877">
    <w:abstractNumId w:val="6"/>
  </w:num>
  <w:num w:numId="190" w16cid:durableId="516114567">
    <w:abstractNumId w:val="7"/>
  </w:num>
  <w:num w:numId="191" w16cid:durableId="525991980">
    <w:abstractNumId w:val="9"/>
  </w:num>
  <w:num w:numId="192" w16cid:durableId="3630121">
    <w:abstractNumId w:val="0"/>
  </w:num>
  <w:num w:numId="193" w16cid:durableId="1094203996">
    <w:abstractNumId w:val="1"/>
  </w:num>
  <w:num w:numId="194" w16cid:durableId="552695008">
    <w:abstractNumId w:val="2"/>
  </w:num>
  <w:num w:numId="195" w16cid:durableId="469789231">
    <w:abstractNumId w:val="3"/>
  </w:num>
  <w:num w:numId="196" w16cid:durableId="1040478137">
    <w:abstractNumId w:val="8"/>
  </w:num>
  <w:num w:numId="197" w16cid:durableId="203450541">
    <w:abstractNumId w:val="4"/>
  </w:num>
  <w:num w:numId="198" w16cid:durableId="67701598">
    <w:abstractNumId w:val="5"/>
  </w:num>
  <w:num w:numId="199" w16cid:durableId="699206904">
    <w:abstractNumId w:val="6"/>
  </w:num>
  <w:num w:numId="200" w16cid:durableId="426969593">
    <w:abstractNumId w:val="7"/>
  </w:num>
  <w:num w:numId="201" w16cid:durableId="1628201423">
    <w:abstractNumId w:val="9"/>
  </w:num>
  <w:num w:numId="202" w16cid:durableId="1983726804">
    <w:abstractNumId w:val="0"/>
  </w:num>
  <w:num w:numId="203" w16cid:durableId="2094425511">
    <w:abstractNumId w:val="1"/>
  </w:num>
  <w:num w:numId="204" w16cid:durableId="1342198227">
    <w:abstractNumId w:val="2"/>
  </w:num>
  <w:num w:numId="205" w16cid:durableId="1551921526">
    <w:abstractNumId w:val="3"/>
  </w:num>
  <w:num w:numId="206" w16cid:durableId="249433632">
    <w:abstractNumId w:val="8"/>
  </w:num>
  <w:num w:numId="207" w16cid:durableId="624311891">
    <w:abstractNumId w:val="4"/>
  </w:num>
  <w:num w:numId="208" w16cid:durableId="158084228">
    <w:abstractNumId w:val="5"/>
  </w:num>
  <w:num w:numId="209" w16cid:durableId="402795494">
    <w:abstractNumId w:val="6"/>
  </w:num>
  <w:num w:numId="210" w16cid:durableId="894395251">
    <w:abstractNumId w:val="7"/>
  </w:num>
  <w:num w:numId="211" w16cid:durableId="343478926">
    <w:abstractNumId w:val="9"/>
  </w:num>
  <w:num w:numId="212" w16cid:durableId="1984697040">
    <w:abstractNumId w:val="0"/>
  </w:num>
  <w:num w:numId="213" w16cid:durableId="800265376">
    <w:abstractNumId w:val="1"/>
  </w:num>
  <w:num w:numId="214" w16cid:durableId="1158960609">
    <w:abstractNumId w:val="2"/>
  </w:num>
  <w:num w:numId="215" w16cid:durableId="428307645">
    <w:abstractNumId w:val="3"/>
  </w:num>
  <w:num w:numId="216" w16cid:durableId="1197542873">
    <w:abstractNumId w:val="8"/>
  </w:num>
  <w:num w:numId="217" w16cid:durableId="42484848">
    <w:abstractNumId w:val="4"/>
  </w:num>
  <w:num w:numId="218" w16cid:durableId="282811016">
    <w:abstractNumId w:val="5"/>
  </w:num>
  <w:num w:numId="219" w16cid:durableId="991720226">
    <w:abstractNumId w:val="6"/>
  </w:num>
  <w:num w:numId="220" w16cid:durableId="1746610160">
    <w:abstractNumId w:val="7"/>
  </w:num>
  <w:num w:numId="221" w16cid:durableId="132716895">
    <w:abstractNumId w:val="9"/>
  </w:num>
  <w:num w:numId="222" w16cid:durableId="2145852390">
    <w:abstractNumId w:val="0"/>
  </w:num>
  <w:num w:numId="223" w16cid:durableId="1671060778">
    <w:abstractNumId w:val="1"/>
  </w:num>
  <w:num w:numId="224" w16cid:durableId="90709333">
    <w:abstractNumId w:val="2"/>
  </w:num>
  <w:num w:numId="225" w16cid:durableId="980354524">
    <w:abstractNumId w:val="3"/>
  </w:num>
  <w:num w:numId="226" w16cid:durableId="1829785864">
    <w:abstractNumId w:val="8"/>
  </w:num>
  <w:num w:numId="227" w16cid:durableId="1665279475">
    <w:abstractNumId w:val="4"/>
  </w:num>
  <w:num w:numId="228" w16cid:durableId="1683898309">
    <w:abstractNumId w:val="5"/>
  </w:num>
  <w:num w:numId="229" w16cid:durableId="1837840453">
    <w:abstractNumId w:val="6"/>
  </w:num>
  <w:num w:numId="230" w16cid:durableId="1271162100">
    <w:abstractNumId w:val="7"/>
  </w:num>
  <w:num w:numId="231" w16cid:durableId="386417525">
    <w:abstractNumId w:val="9"/>
  </w:num>
  <w:num w:numId="232" w16cid:durableId="312685786">
    <w:abstractNumId w:val="0"/>
  </w:num>
  <w:num w:numId="233" w16cid:durableId="1709142893">
    <w:abstractNumId w:val="1"/>
  </w:num>
  <w:num w:numId="234" w16cid:durableId="1685011030">
    <w:abstractNumId w:val="2"/>
  </w:num>
  <w:num w:numId="235" w16cid:durableId="1641762845">
    <w:abstractNumId w:val="3"/>
  </w:num>
  <w:num w:numId="236" w16cid:durableId="1588146878">
    <w:abstractNumId w:val="8"/>
  </w:num>
  <w:num w:numId="237" w16cid:durableId="1879588042">
    <w:abstractNumId w:val="4"/>
  </w:num>
  <w:num w:numId="238" w16cid:durableId="1162817546">
    <w:abstractNumId w:val="5"/>
  </w:num>
  <w:num w:numId="239" w16cid:durableId="1325553601">
    <w:abstractNumId w:val="6"/>
  </w:num>
  <w:num w:numId="240" w16cid:durableId="1712221390">
    <w:abstractNumId w:val="7"/>
  </w:num>
  <w:num w:numId="241" w16cid:durableId="1496610616">
    <w:abstractNumId w:val="9"/>
  </w:num>
  <w:num w:numId="242" w16cid:durableId="880095004">
    <w:abstractNumId w:val="0"/>
  </w:num>
  <w:num w:numId="243" w16cid:durableId="1747144149">
    <w:abstractNumId w:val="1"/>
  </w:num>
  <w:num w:numId="244" w16cid:durableId="909850294">
    <w:abstractNumId w:val="2"/>
  </w:num>
  <w:num w:numId="245" w16cid:durableId="874584195">
    <w:abstractNumId w:val="3"/>
  </w:num>
  <w:num w:numId="246" w16cid:durableId="1181580814">
    <w:abstractNumId w:val="8"/>
  </w:num>
  <w:num w:numId="247" w16cid:durableId="81100018">
    <w:abstractNumId w:val="4"/>
  </w:num>
  <w:num w:numId="248" w16cid:durableId="460610493">
    <w:abstractNumId w:val="5"/>
  </w:num>
  <w:num w:numId="249" w16cid:durableId="2073654632">
    <w:abstractNumId w:val="6"/>
  </w:num>
  <w:num w:numId="250" w16cid:durableId="993873250">
    <w:abstractNumId w:val="7"/>
  </w:num>
  <w:num w:numId="251" w16cid:durableId="1495031026">
    <w:abstractNumId w:val="9"/>
  </w:num>
  <w:num w:numId="252" w16cid:durableId="1996102608">
    <w:abstractNumId w:val="0"/>
  </w:num>
  <w:num w:numId="253" w16cid:durableId="441727458">
    <w:abstractNumId w:val="1"/>
  </w:num>
  <w:num w:numId="254" w16cid:durableId="1856918545">
    <w:abstractNumId w:val="2"/>
  </w:num>
  <w:num w:numId="255" w16cid:durableId="381517191">
    <w:abstractNumId w:val="3"/>
  </w:num>
  <w:num w:numId="256" w16cid:durableId="441346869">
    <w:abstractNumId w:val="8"/>
  </w:num>
  <w:num w:numId="257" w16cid:durableId="407045482">
    <w:abstractNumId w:val="4"/>
  </w:num>
  <w:num w:numId="258" w16cid:durableId="1909488228">
    <w:abstractNumId w:val="5"/>
  </w:num>
  <w:num w:numId="259" w16cid:durableId="1990935517">
    <w:abstractNumId w:val="6"/>
  </w:num>
  <w:num w:numId="260" w16cid:durableId="1757434171">
    <w:abstractNumId w:val="7"/>
  </w:num>
  <w:num w:numId="261" w16cid:durableId="248199874">
    <w:abstractNumId w:val="9"/>
  </w:num>
  <w:num w:numId="262" w16cid:durableId="515003503">
    <w:abstractNumId w:val="0"/>
  </w:num>
  <w:num w:numId="263" w16cid:durableId="661544572">
    <w:abstractNumId w:val="1"/>
  </w:num>
  <w:num w:numId="264" w16cid:durableId="1274436970">
    <w:abstractNumId w:val="2"/>
  </w:num>
  <w:num w:numId="265" w16cid:durableId="1434396773">
    <w:abstractNumId w:val="3"/>
  </w:num>
  <w:num w:numId="266" w16cid:durableId="902985580">
    <w:abstractNumId w:val="8"/>
  </w:num>
  <w:num w:numId="267" w16cid:durableId="2039040671">
    <w:abstractNumId w:val="4"/>
  </w:num>
  <w:num w:numId="268" w16cid:durableId="2028479985">
    <w:abstractNumId w:val="5"/>
  </w:num>
  <w:num w:numId="269" w16cid:durableId="1044906188">
    <w:abstractNumId w:val="6"/>
  </w:num>
  <w:num w:numId="270" w16cid:durableId="1289555517">
    <w:abstractNumId w:val="7"/>
  </w:num>
  <w:num w:numId="271" w16cid:durableId="2111662680">
    <w:abstractNumId w:val="9"/>
  </w:num>
  <w:num w:numId="272" w16cid:durableId="678775536">
    <w:abstractNumId w:val="0"/>
  </w:num>
  <w:num w:numId="273" w16cid:durableId="1474565047">
    <w:abstractNumId w:val="1"/>
  </w:num>
  <w:num w:numId="274" w16cid:durableId="1357777794">
    <w:abstractNumId w:val="2"/>
  </w:num>
  <w:num w:numId="275" w16cid:durableId="1460104575">
    <w:abstractNumId w:val="3"/>
  </w:num>
  <w:num w:numId="276" w16cid:durableId="833762369">
    <w:abstractNumId w:val="8"/>
  </w:num>
  <w:num w:numId="277" w16cid:durableId="51655800">
    <w:abstractNumId w:val="4"/>
  </w:num>
  <w:num w:numId="278" w16cid:durableId="667565049">
    <w:abstractNumId w:val="5"/>
  </w:num>
  <w:num w:numId="279" w16cid:durableId="1601454845">
    <w:abstractNumId w:val="6"/>
  </w:num>
  <w:num w:numId="280" w16cid:durableId="1667443277">
    <w:abstractNumId w:val="7"/>
  </w:num>
  <w:num w:numId="281" w16cid:durableId="1049770547">
    <w:abstractNumId w:val="9"/>
  </w:num>
  <w:num w:numId="282" w16cid:durableId="1040085354">
    <w:abstractNumId w:val="0"/>
  </w:num>
  <w:num w:numId="283" w16cid:durableId="410858099">
    <w:abstractNumId w:val="1"/>
  </w:num>
  <w:num w:numId="284" w16cid:durableId="185755079">
    <w:abstractNumId w:val="2"/>
  </w:num>
  <w:num w:numId="285" w16cid:durableId="723678173">
    <w:abstractNumId w:val="3"/>
  </w:num>
  <w:num w:numId="286" w16cid:durableId="438841190">
    <w:abstractNumId w:val="8"/>
  </w:num>
  <w:num w:numId="287" w16cid:durableId="1067263884">
    <w:abstractNumId w:val="4"/>
  </w:num>
  <w:num w:numId="288" w16cid:durableId="840779122">
    <w:abstractNumId w:val="5"/>
  </w:num>
  <w:num w:numId="289" w16cid:durableId="1551385737">
    <w:abstractNumId w:val="6"/>
  </w:num>
  <w:num w:numId="290" w16cid:durableId="456608312">
    <w:abstractNumId w:val="7"/>
  </w:num>
  <w:num w:numId="291" w16cid:durableId="1984701277">
    <w:abstractNumId w:val="9"/>
  </w:num>
  <w:num w:numId="292" w16cid:durableId="1457944796">
    <w:abstractNumId w:val="0"/>
  </w:num>
  <w:num w:numId="293" w16cid:durableId="1380780317">
    <w:abstractNumId w:val="1"/>
  </w:num>
  <w:num w:numId="294" w16cid:durableId="1437796501">
    <w:abstractNumId w:val="2"/>
  </w:num>
  <w:num w:numId="295" w16cid:durableId="1175071739">
    <w:abstractNumId w:val="3"/>
  </w:num>
  <w:num w:numId="296" w16cid:durableId="554200887">
    <w:abstractNumId w:val="8"/>
  </w:num>
  <w:num w:numId="297" w16cid:durableId="1073815680">
    <w:abstractNumId w:val="4"/>
  </w:num>
  <w:num w:numId="298" w16cid:durableId="1294485479">
    <w:abstractNumId w:val="5"/>
  </w:num>
  <w:num w:numId="299" w16cid:durableId="168058260">
    <w:abstractNumId w:val="6"/>
  </w:num>
  <w:num w:numId="300" w16cid:durableId="905922724">
    <w:abstractNumId w:val="7"/>
  </w:num>
  <w:num w:numId="301" w16cid:durableId="1482306058">
    <w:abstractNumId w:val="9"/>
  </w:num>
  <w:num w:numId="302" w16cid:durableId="893083606">
    <w:abstractNumId w:val="10"/>
  </w:num>
  <w:num w:numId="303" w16cid:durableId="1966111111">
    <w:abstractNumId w:val="11"/>
  </w:num>
  <w:num w:numId="304" w16cid:durableId="993414497">
    <w:abstractNumId w:val="11"/>
  </w:num>
  <w:num w:numId="305" w16cid:durableId="198713134">
    <w:abstractNumId w:val="11"/>
  </w:num>
  <w:num w:numId="306" w16cid:durableId="1319529426">
    <w:abstractNumId w:val="11"/>
  </w:num>
  <w:num w:numId="307" w16cid:durableId="8001516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106"/>
    <w:rsid w:val="002C092C"/>
    <w:rsid w:val="00337C85"/>
    <w:rsid w:val="00890ADD"/>
    <w:rsid w:val="008A4106"/>
    <w:rsid w:val="00AB2DD5"/>
    <w:rsid w:val="00D0639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7F8AB0"/>
  <w15:docId w15:val="{A55CD36E-A8E6-B647-95BE-A26FDB8E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9A4"/>
    <w:rPr>
      <w:rFonts w:ascii="Arial" w:hAnsi="Arial"/>
    </w:rPr>
  </w:style>
  <w:style w:type="paragraph" w:styleId="Heading1">
    <w:name w:val="heading 1"/>
    <w:basedOn w:val="Normal"/>
    <w:next w:val="BodyText"/>
    <w:uiPriority w:val="9"/>
    <w:qFormat/>
    <w:rsid w:val="0046018F"/>
    <w:pPr>
      <w:keepNext/>
      <w:keepLines/>
      <w:spacing w:before="480" w:after="0" w:line="360" w:lineRule="auto"/>
      <w:jc w:val="both"/>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6018F"/>
    <w:pPr>
      <w:keepNext/>
      <w:keepLines/>
      <w:spacing w:before="200" w:after="0" w:line="360" w:lineRule="auto"/>
      <w:jc w:val="both"/>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0112B5"/>
    <w:pPr>
      <w:keepNext/>
      <w:keepLines/>
      <w:spacing w:before="200" w:after="0"/>
      <w:jc w:val="both"/>
      <w:outlineLvl w:val="2"/>
    </w:pPr>
    <w:rPr>
      <w:rFonts w:eastAsiaTheme="majorEastAsia"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12B5"/>
    <w:pPr>
      <w:spacing w:before="180" w:after="180" w:line="360" w:lineRule="auto"/>
      <w:jc w:val="both"/>
    </w:pPr>
  </w:style>
  <w:style w:type="paragraph" w:customStyle="1" w:styleId="FirstParagraph">
    <w:name w:val="First Paragraph"/>
    <w:basedOn w:val="BodyText"/>
    <w:next w:val="BodyText"/>
    <w:qFormat/>
    <w:rsid w:val="000112B5"/>
  </w:style>
  <w:style w:type="paragraph" w:customStyle="1" w:styleId="Compact">
    <w:name w:val="Compact"/>
    <w:basedOn w:val="BodyText"/>
    <w:qFormat/>
    <w:pPr>
      <w:spacing w:before="36" w:after="36"/>
    </w:pPr>
  </w:style>
  <w:style w:type="paragraph" w:styleId="Title">
    <w:name w:val="Title"/>
    <w:basedOn w:val="Normal"/>
    <w:next w:val="BodyText"/>
    <w:qFormat/>
    <w:rsid w:val="000112B5"/>
    <w:pPr>
      <w:keepNext/>
      <w:keepLines/>
      <w:spacing w:before="480" w:after="240"/>
      <w:jc w:val="both"/>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0112B5"/>
    <w:pPr>
      <w:spacing w:before="240"/>
    </w:pPr>
    <w:rPr>
      <w:rFonts w:ascii="Arial" w:hAnsi="Arial"/>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0112B5"/>
    <w:pPr>
      <w:keepNext/>
      <w:keepLines/>
      <w:spacing w:before="300" w:after="300"/>
      <w:jc w:val="both"/>
    </w:pPr>
    <w:rPr>
      <w:sz w:val="20"/>
      <w:szCs w:val="20"/>
    </w:rPr>
  </w:style>
  <w:style w:type="paragraph" w:styleId="Bibliography">
    <w:name w:val="Bibliography"/>
    <w:basedOn w:val="Normal"/>
    <w:qFormat/>
    <w:rsid w:val="0046018F"/>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A713A"/>
    <w:pPr>
      <w:keepNext/>
    </w:pPr>
    <w:rPr>
      <w:i w:val="0"/>
    </w:r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tyle1">
    <w:name w:val="Style1"/>
    <w:basedOn w:val="Title"/>
    <w:qFormat/>
    <w:rsid w:val="000112B5"/>
    <w:rPr>
      <w:rFonts w:ascii="Arial" w:hAnsi="Arial"/>
    </w:rPr>
  </w:style>
  <w:style w:type="character" w:customStyle="1" w:styleId="BodyTextChar">
    <w:name w:val="Body Text Char"/>
    <w:basedOn w:val="DefaultParagraphFont"/>
    <w:link w:val="BodyText"/>
    <w:rsid w:val="000112B5"/>
    <w:rPr>
      <w:rFonts w:ascii="Arial" w:hAnsi="Arial"/>
    </w:rPr>
  </w:style>
  <w:style w:type="paragraph" w:styleId="Footer">
    <w:name w:val="footer"/>
    <w:basedOn w:val="Normal"/>
    <w:link w:val="FooterChar"/>
    <w:rsid w:val="0077582D"/>
    <w:pPr>
      <w:tabs>
        <w:tab w:val="center" w:pos="4680"/>
        <w:tab w:val="right" w:pos="9360"/>
      </w:tabs>
      <w:spacing w:after="0"/>
    </w:pPr>
  </w:style>
  <w:style w:type="character" w:customStyle="1" w:styleId="FooterChar">
    <w:name w:val="Footer Char"/>
    <w:basedOn w:val="DefaultParagraphFont"/>
    <w:link w:val="Footer"/>
    <w:rsid w:val="0077582D"/>
    <w:rPr>
      <w:rFonts w:ascii="Arial" w:hAnsi="Arial"/>
    </w:rPr>
  </w:style>
  <w:style w:type="character" w:styleId="PageNumber">
    <w:name w:val="page number"/>
    <w:basedOn w:val="DefaultParagraphFont"/>
    <w:rsid w:val="0077582D"/>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rsid w:val="00890ADD"/>
    <w:pPr>
      <w:tabs>
        <w:tab w:val="center" w:pos="4680"/>
        <w:tab w:val="right" w:pos="9360"/>
      </w:tabs>
      <w:spacing w:after="0"/>
    </w:pPr>
  </w:style>
  <w:style w:type="character" w:customStyle="1" w:styleId="HeaderChar">
    <w:name w:val="Header Char"/>
    <w:basedOn w:val="DefaultParagraphFont"/>
    <w:link w:val="Header"/>
    <w:rsid w:val="00890ADD"/>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book/en/v2/Getting-Started-Installing-Git" TargetMode="External"/><Relationship Id="rId18" Type="http://schemas.openxmlformats.org/officeDocument/2006/relationships/hyperlink" Target="https://doi.org/10.1016/j.jval.2016.12.003" TargetMode="External"/><Relationship Id="rId26" Type="http://schemas.openxmlformats.org/officeDocument/2006/relationships/hyperlink" Target="https://doi.org/10.1371/journal.pcbi.1004947" TargetMode="External"/><Relationship Id="rId39" Type="http://schemas.openxmlformats.org/officeDocument/2006/relationships/hyperlink" Target="https://sharing.nih.gov/data-management-and-sharing-policy/planning-and-budgeting-for-data-management-and-sharing/writing-a-data-management-and-sharing-plan" TargetMode="External"/><Relationship Id="rId21" Type="http://schemas.openxmlformats.org/officeDocument/2006/relationships/hyperlink" Target="https://doi.org/10.1002/pds.4297" TargetMode="External"/><Relationship Id="rId34" Type="http://schemas.openxmlformats.org/officeDocument/2006/relationships/hyperlink" Target="https://ohdsi.github.io/TheBookOfOhdsi/" TargetMode="External"/><Relationship Id="rId42" Type="http://schemas.openxmlformats.org/officeDocument/2006/relationships/image" Target="media/image2.png"/><Relationship Id="rId47" Type="http://schemas.openxmlformats.org/officeDocument/2006/relationships/image" Target="media/image7.png"/><Relationship Id="rId50" Type="http://schemas.openxmlformats.org/officeDocument/2006/relationships/footer" Target="footer1.xml"/><Relationship Id="rId7" Type="http://schemas.openxmlformats.org/officeDocument/2006/relationships/hyperlink" Target="mailto:jweberpals@bwh.harvard.edu" TargetMode="External"/><Relationship Id="rId2" Type="http://schemas.openxmlformats.org/officeDocument/2006/relationships/styles" Target="styles.xml"/><Relationship Id="rId16" Type="http://schemas.openxmlformats.org/officeDocument/2006/relationships/hyperlink" Target="https://doi.org/10.1002/cpt.59" TargetMode="External"/><Relationship Id="rId29" Type="http://schemas.openxmlformats.org/officeDocument/2006/relationships/hyperlink" Target="https://posit.co/blog/fda-shiny-r-package-submissions/" TargetMode="External"/><Relationship Id="rId11" Type="http://schemas.openxmlformats.org/officeDocument/2006/relationships/hyperlink" Target="https://posit.co/download/rstudio-desktop/https://posit.co/download/rstudio-desktop/" TargetMode="External"/><Relationship Id="rId24" Type="http://schemas.openxmlformats.org/officeDocument/2006/relationships/hyperlink" Target="https://doi.org/10.1038/s41467-021-25974-w" TargetMode="External"/><Relationship Id="rId32" Type="http://schemas.openxmlformats.org/officeDocument/2006/relationships/hyperlink" Target="https://doi.org/10.1371/journal.pcbi.1004668" TargetMode="External"/><Relationship Id="rId37" Type="http://schemas.openxmlformats.org/officeDocument/2006/relationships/hyperlink" Target="https://doi.org/10.1002/pds.5079" TargetMode="External"/><Relationship Id="rId40" Type="http://schemas.openxmlformats.org/officeDocument/2006/relationships/hyperlink" Target="https://www.pcori.org/about/governance/policy-data-management-and-data-sharing" TargetMode="External"/><Relationship Id="rId45" Type="http://schemas.openxmlformats.org/officeDocument/2006/relationships/image" Target="media/image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1.png"/><Relationship Id="rId19" Type="http://schemas.openxmlformats.org/officeDocument/2006/relationships/hyperlink" Target="https://doi.org/10.1136/bmj.m4856" TargetMode="External"/><Relationship Id="rId31" Type="http://schemas.openxmlformats.org/officeDocument/2006/relationships/hyperlink" Target="https://doi.org/10.1186/1751-0473-8-7" TargetMode="External"/><Relationship Id="rId44" Type="http://schemas.openxmlformats.org/officeDocument/2006/relationships/image" Target="media/image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lab-scm.partners.org/drugepi/fair-epi" TargetMode="External"/><Relationship Id="rId14" Type="http://schemas.openxmlformats.org/officeDocument/2006/relationships/hyperlink" Target="https://gitlab-scm.partners.org/drugepi/harper" TargetMode="External"/><Relationship Id="rId22" Type="http://schemas.openxmlformats.org/officeDocument/2006/relationships/hyperlink" Target="https://doi.org/10.1002/pds.5507" TargetMode="External"/><Relationship Id="rId27" Type="http://schemas.openxmlformats.org/officeDocument/2006/relationships/hyperlink" Target="https://doi.org/10.1093/jamia/ocz007" TargetMode="External"/><Relationship Id="rId30" Type="http://schemas.openxmlformats.org/officeDocument/2006/relationships/hyperlink" Target="https://doi.org/10.1093/aje/kwad040" TargetMode="External"/><Relationship Id="rId35" Type="http://schemas.openxmlformats.org/officeDocument/2006/relationships/hyperlink" Target="https://doi.org/10.1093/jamia/ocaa028" TargetMode="External"/><Relationship Id="rId43" Type="http://schemas.openxmlformats.org/officeDocument/2006/relationships/image" Target="media/image3.png"/><Relationship Id="rId48" Type="http://schemas.openxmlformats.org/officeDocument/2006/relationships/image" Target="media/image8.png"/><Relationship Id="rId8" Type="http://schemas.openxmlformats.org/officeDocument/2006/relationships/hyperlink" Target="https://quarto.org/"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 TargetMode="External"/><Relationship Id="rId17" Type="http://schemas.openxmlformats.org/officeDocument/2006/relationships/hyperlink" Target="https://cioms.ch/wp-content/uploads/2020/03/CIOMS-WG-XIII_6June2023_Draft-report-for-comment-1.pdfA" TargetMode="External"/><Relationship Id="rId25" Type="http://schemas.openxmlformats.org/officeDocument/2006/relationships/hyperlink" Target="https://doi.org/10.1371/journal.pone.0205898" TargetMode="External"/><Relationship Id="rId33" Type="http://schemas.openxmlformats.org/officeDocument/2006/relationships/hyperlink" Target="https://docs.github.com/en/get-started/quickstart/fork-a-repo" TargetMode="External"/><Relationship Id="rId38" Type="http://schemas.openxmlformats.org/officeDocument/2006/relationships/hyperlink" Target="https://www.fda.gov/regulatory-information/search-fda-guidance-documents/considerations-use-real-world-data-and-real-world-evidence-support-regulatory-decision-making-drug" TargetMode="External"/><Relationship Id="rId46" Type="http://schemas.openxmlformats.org/officeDocument/2006/relationships/image" Target="media/image6.png"/><Relationship Id="rId20" Type="http://schemas.openxmlformats.org/officeDocument/2006/relationships/hyperlink" Target="https://doi.org/10.7326/m18-3079" TargetMode="External"/><Relationship Id="rId41" Type="http://schemas.openxmlformats.org/officeDocument/2006/relationships/hyperlink" Target="https://doi.org/10.2217/cer-2021-010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fda.gov/downloads/ScienceResearch/SpecialTopics/RealWorldEvidence/UCM627769.pdf" TargetMode="External"/><Relationship Id="rId23" Type="http://schemas.openxmlformats.org/officeDocument/2006/relationships/hyperlink" Target="https://doi.org/10.1093/jamia/ocx120" TargetMode="External"/><Relationship Id="rId28" Type="http://schemas.openxmlformats.org/officeDocument/2006/relationships/hyperlink" Target="https://pharmaverse.org/" TargetMode="External"/><Relationship Id="rId36" Type="http://schemas.openxmlformats.org/officeDocument/2006/relationships/hyperlink" Target="https://doi.org/10.1136/amiajnl-2014-002747" TargetMode="External"/><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37</Pages>
  <Words>7711</Words>
  <Characters>43954</Characters>
  <Application>Microsoft Office Word</Application>
  <DocSecurity>0</DocSecurity>
  <Lines>366</Lines>
  <Paragraphs>103</Paragraphs>
  <ScaleCrop>false</ScaleCrop>
  <Company/>
  <LinksUpToDate>false</LinksUpToDate>
  <CharactersWithSpaces>51562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FAIRification of research in real-world evidence: A practical introduction to reproducible analytic workflows using Git and R</dc:title>
  <dc:creator/>
  <cp:keywords/>
  <cp:lastModifiedBy>Weberpals, Janick Georg</cp:lastModifiedBy>
  <cp:revision>1</cp:revision>
  <dcterms:created xsi:type="dcterms:W3CDTF">2023-11-29T15:37:00Z</dcterms:created>
  <dcterms:modified xsi:type="dcterms:W3CDTF">2023-11-29T15:43:00Z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pharmacoepidemiology-and-drug-safety.csl</vt:lpwstr>
  </property>
  <property fmtid="{D5CDD505-2E9C-101B-9397-08002B2CF9AE}" pid="5" name="editor">
    <vt:lpwstr>visual</vt:lpwstr>
  </property>
  <property fmtid="{D5CDD505-2E9C-101B-9397-08002B2CF9AE}" pid="6" name="fig-cap-location">
    <vt:lpwstr>top</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